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464AC2" w:rsidRDefault="00505357" w:rsidP="004652A9">
      <w:pPr>
        <w:pStyle w:val="Authors"/>
        <w:rPr>
          <w:lang w:val="nl-NL"/>
          <w:rPrChange w:id="0" w:author="Author">
            <w:rPr>
              <w:lang w:val="en-GB"/>
            </w:rPr>
          </w:rPrChange>
        </w:rPr>
      </w:pPr>
      <w:r w:rsidRPr="00464AC2">
        <w:rPr>
          <w:lang w:val="nl-NL"/>
          <w:rPrChange w:id="1" w:author="Author">
            <w:rPr>
              <w:lang w:val="en-GB"/>
            </w:rPr>
          </w:rPrChange>
        </w:rPr>
        <w:t>Yun-Pang Flötteröd</w:t>
      </w:r>
      <w:r w:rsidRPr="00464AC2">
        <w:rPr>
          <w:vertAlign w:val="superscript"/>
          <w:lang w:val="nl-NL"/>
          <w:rPrChange w:id="2" w:author="Author">
            <w:rPr>
              <w:vertAlign w:val="superscript"/>
              <w:lang w:val="en-GB"/>
            </w:rPr>
          </w:rPrChange>
        </w:rPr>
        <w:t>1*</w:t>
      </w:r>
      <w:r w:rsidR="00E95EB9" w:rsidRPr="00464AC2">
        <w:rPr>
          <w:lang w:val="nl-NL"/>
          <w:rPrChange w:id="3" w:author="Author">
            <w:rPr>
              <w:lang w:val="en-GB"/>
            </w:rPr>
          </w:rPrChange>
        </w:rPr>
        <w:t>, Michael Behrisch</w:t>
      </w:r>
      <w:r w:rsidR="00E95EB9" w:rsidRPr="00464AC2">
        <w:rPr>
          <w:vertAlign w:val="superscript"/>
          <w:lang w:val="nl-NL"/>
          <w:rPrChange w:id="4" w:author="Author">
            <w:rPr>
              <w:vertAlign w:val="superscript"/>
              <w:lang w:val="en-GB"/>
            </w:rPr>
          </w:rPrChange>
        </w:rPr>
        <w:t>1</w:t>
      </w:r>
      <w:r w:rsidR="00E95EB9" w:rsidRPr="00464AC2">
        <w:rPr>
          <w:lang w:val="nl-NL"/>
          <w:rPrChange w:id="5" w:author="Author">
            <w:rPr>
              <w:lang w:val="en-GB"/>
            </w:rPr>
          </w:rPrChange>
        </w:rPr>
        <w:t>, M</w:t>
      </w:r>
      <w:r w:rsidR="00660B74" w:rsidRPr="00464AC2">
        <w:rPr>
          <w:lang w:val="nl-NL"/>
          <w:rPrChange w:id="6" w:author="Author">
            <w:rPr>
              <w:lang w:val="en-GB"/>
            </w:rPr>
          </w:rPrChange>
        </w:rPr>
        <w:t>artijn Hendriks</w:t>
      </w:r>
      <w:r w:rsidRPr="00464AC2">
        <w:rPr>
          <w:vertAlign w:val="superscript"/>
          <w:lang w:val="nl-NL"/>
          <w:rPrChange w:id="7" w:author="Author">
            <w:rPr>
              <w:vertAlign w:val="superscript"/>
              <w:lang w:val="en-GB"/>
            </w:rPr>
          </w:rPrChange>
        </w:rPr>
        <w:t>2</w:t>
      </w:r>
      <w:r w:rsidRPr="00464AC2">
        <w:rPr>
          <w:lang w:val="nl-NL"/>
          <w:rPrChange w:id="8" w:author="Author">
            <w:rPr>
              <w:lang w:val="en-GB"/>
            </w:rPr>
          </w:rPrChange>
        </w:rPr>
        <w:t>,</w:t>
      </w:r>
      <w:r w:rsidR="00630853" w:rsidRPr="00464AC2">
        <w:rPr>
          <w:lang w:val="nl-NL"/>
          <w:rPrChange w:id="9" w:author="Author">
            <w:rPr>
              <w:lang w:val="en-GB"/>
            </w:rPr>
          </w:rPrChange>
        </w:rPr>
        <w:t xml:space="preserve"> </w:t>
      </w:r>
      <w:r w:rsidR="00F61075" w:rsidRPr="00464AC2">
        <w:rPr>
          <w:lang w:val="nl-NL"/>
          <w:rPrChange w:id="10" w:author="Author">
            <w:rPr>
              <w:lang w:val="en-GB"/>
            </w:rPr>
          </w:rPrChange>
        </w:rPr>
        <w:t>Jean-Beno</w:t>
      </w:r>
      <w:r w:rsidR="0086722C" w:rsidRPr="00464AC2">
        <w:rPr>
          <w:lang w:val="nl-NL"/>
          <w:rPrChange w:id="11" w:author="Author">
            <w:rPr>
              <w:lang w:val="en-GB"/>
            </w:rPr>
          </w:rPrChange>
        </w:rPr>
        <w:t>î</w:t>
      </w:r>
      <w:r w:rsidR="00F61075" w:rsidRPr="00464AC2">
        <w:rPr>
          <w:lang w:val="nl-NL"/>
          <w:rPrChange w:id="12" w:author="Author">
            <w:rPr>
              <w:lang w:val="en-GB"/>
            </w:rPr>
          </w:rPrChange>
        </w:rPr>
        <w:t>t Bonne</w:t>
      </w:r>
      <w:r w:rsidR="00F61075" w:rsidRPr="00464AC2">
        <w:rPr>
          <w:vertAlign w:val="superscript"/>
          <w:lang w:val="nl-NL"/>
          <w:rPrChange w:id="13" w:author="Author">
            <w:rPr>
              <w:vertAlign w:val="superscript"/>
              <w:lang w:val="en-GB"/>
            </w:rPr>
          </w:rPrChange>
        </w:rPr>
        <w:t>3</w:t>
      </w:r>
      <w:r w:rsidR="00F61075" w:rsidRPr="00464AC2">
        <w:rPr>
          <w:lang w:val="nl-NL"/>
          <w:rPrChange w:id="14" w:author="Author">
            <w:rPr>
              <w:lang w:val="en-GB"/>
            </w:rPr>
          </w:rPrChange>
        </w:rPr>
        <w:t>, Erik Vullings</w:t>
      </w:r>
      <w:r w:rsidR="00F61075" w:rsidRPr="00464AC2">
        <w:rPr>
          <w:vertAlign w:val="superscript"/>
          <w:lang w:val="nl-NL"/>
          <w:rPrChange w:id="15" w:author="Author">
            <w:rPr>
              <w:vertAlign w:val="superscript"/>
              <w:lang w:val="en-GB"/>
            </w:rPr>
          </w:rPrChange>
        </w:rPr>
        <w:t>4</w:t>
      </w:r>
      <w:r w:rsidR="00630853" w:rsidRPr="00464AC2">
        <w:rPr>
          <w:lang w:val="nl-NL"/>
          <w:rPrChange w:id="16" w:author="Author">
            <w:rPr>
              <w:lang w:val="en-GB"/>
            </w:rPr>
          </w:rPrChange>
        </w:rPr>
        <w:t xml:space="preserve">, </w:t>
      </w:r>
      <w:r w:rsidR="00F61075" w:rsidRPr="00464AC2">
        <w:rPr>
          <w:lang w:val="nl-NL"/>
          <w:rPrChange w:id="17" w:author="Author">
            <w:rPr>
              <w:lang w:val="en-GB"/>
            </w:rPr>
          </w:rPrChange>
        </w:rPr>
        <w:t>Rinze Bruining</w:t>
      </w:r>
      <w:r w:rsidR="00F61075" w:rsidRPr="00464AC2">
        <w:rPr>
          <w:vertAlign w:val="superscript"/>
          <w:lang w:val="nl-NL"/>
          <w:rPrChange w:id="18" w:author="Author">
            <w:rPr>
              <w:vertAlign w:val="superscript"/>
              <w:lang w:val="en-GB"/>
            </w:rPr>
          </w:rPrChange>
        </w:rPr>
        <w:t>4</w:t>
      </w:r>
    </w:p>
    <w:p w14:paraId="487DE1DB" w14:textId="77777777" w:rsidR="00103477" w:rsidRPr="00464AC2" w:rsidRDefault="00103477" w:rsidP="00103477">
      <w:pPr>
        <w:pStyle w:val="Institute"/>
        <w:rPr>
          <w:lang w:val="nl-NL"/>
          <w:rPrChange w:id="19" w:author="Author">
            <w:rPr>
              <w:lang w:val="en-GB"/>
            </w:rPr>
          </w:rPrChange>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20" w:name="_Toc463255118"/>
      <w:r>
        <w:t>Abstract</w:t>
      </w:r>
      <w:bookmarkEnd w:id="20"/>
    </w:p>
    <w:p w14:paraId="42F74641" w14:textId="1FF49925"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ins w:id="21" w:author="Author">
        <w:r w:rsidR="004C1EC5">
          <w:rPr>
            <w:lang w:val="en-GB"/>
          </w:rPr>
          <w:t>-</w:t>
        </w:r>
      </w:ins>
      <w:del w:id="22" w:author="Author">
        <w:r w:rsidR="00554D80" w:rsidDel="004C1EC5">
          <w:rPr>
            <w:lang w:val="en-GB"/>
          </w:rPr>
          <w:delText xml:space="preserve"> </w:delText>
        </w:r>
      </w:del>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2C925D63"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End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essfully connected to this test</w:t>
      </w:r>
      <w:del w:id="23" w:author="Author">
        <w:r w:rsidR="00554D80" w:rsidRPr="004E7BA6" w:rsidDel="00C62BEE">
          <w:delText xml:space="preserve"> </w:delText>
        </w:r>
      </w:del>
      <w:ins w:id="24" w:author="Author">
        <w:r w:rsidR="00C62BEE">
          <w:t>-</w:t>
        </w:r>
      </w:ins>
      <w:r w:rsidRPr="004E7BA6">
        <w:t>bed to meet the needs of proposed training and experiments.</w:t>
      </w:r>
      <w:r w:rsidR="00401711" w:rsidRPr="004E7BA6">
        <w:t xml:space="preserve"> </w:t>
      </w:r>
    </w:p>
    <w:p w14:paraId="35655667" w14:textId="2BD8C3CD" w:rsidR="008504C8" w:rsidRDefault="00401711" w:rsidP="004E7BA6">
      <w:pPr>
        <w:ind w:left="284" w:firstLine="283"/>
      </w:pPr>
      <w:r w:rsidRPr="004E7BA6">
        <w:t xml:space="preserve">In addition to develop </w:t>
      </w:r>
      <w:r w:rsidR="00554D80" w:rsidRPr="004E7BA6">
        <w:t xml:space="preserve">a pan-European </w:t>
      </w:r>
      <w:del w:id="25" w:author="Author">
        <w:r w:rsidR="00554D80" w:rsidRPr="004E7BA6" w:rsidDel="00C62BEE">
          <w:delText xml:space="preserve">test </w:delText>
        </w:r>
      </w:del>
      <w:ins w:id="26" w:author="Author">
        <w:r w:rsidR="00C62BEE" w:rsidRPr="004E7BA6">
          <w:t>test</w:t>
        </w:r>
        <w:r w:rsidR="00C62BEE">
          <w:t>-</w:t>
        </w:r>
      </w:ins>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05AAACB0" w:rsidR="00187CAF" w:rsidRDefault="00754890" w:rsidP="00754890">
      <w:pPr>
        <w:ind w:left="284" w:firstLine="283"/>
      </w:pPr>
      <w:bookmarkStart w:id="27"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In Section 2, the Driver+ </w:t>
      </w:r>
      <w:del w:id="28" w:author="Author">
        <w:r w:rsidR="00952BEF" w:rsidDel="00C62BEE">
          <w:delText xml:space="preserve">test </w:delText>
        </w:r>
      </w:del>
      <w:ins w:id="29" w:author="Author">
        <w:r w:rsidR="00C62BEE">
          <w:t>test</w:t>
        </w:r>
        <w:r w:rsidR="00C62BEE">
          <w:t>-</w:t>
        </w:r>
      </w:ins>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del w:id="30" w:author="Author">
        <w:r w:rsidR="00A0621C" w:rsidDel="00C62BEE">
          <w:delText xml:space="preserve"> </w:delText>
        </w:r>
      </w:del>
      <w:ins w:id="31" w:author="Author">
        <w:r w:rsidR="00C62BEE">
          <w:t>-</w:t>
        </w:r>
      </w:ins>
      <w:r w:rsidR="00A0621C">
        <w:t>bed will then be e</w:t>
      </w:r>
      <w:r w:rsidR="00952BEF">
        <w:t xml:space="preserve">xplained. </w:t>
      </w:r>
      <w:r w:rsidR="008D5DA0">
        <w:t xml:space="preserve">After that, </w:t>
      </w:r>
      <w:r w:rsidR="00A63D5F">
        <w:t xml:space="preserve">the applied scenario </w:t>
      </w:r>
      <w:r w:rsidR="00A63D5F">
        <w:lastRenderedPageBreak/>
        <w:t xml:space="preserve">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27"/>
    <w:p w14:paraId="698A15CF" w14:textId="17CE3882" w:rsidR="00DA4AC1" w:rsidRDefault="00D30E49" w:rsidP="00E80B22">
      <w:pPr>
        <w:pStyle w:val="Section"/>
      </w:pPr>
      <w:del w:id="32" w:author="Author">
        <w:r w:rsidDel="00C62BEE">
          <w:delText xml:space="preserve">Test </w:delText>
        </w:r>
      </w:del>
      <w:ins w:id="33" w:author="Author">
        <w:r w:rsidR="00C62BEE">
          <w:t>Test</w:t>
        </w:r>
        <w:r w:rsidR="00C62BEE">
          <w:t>-</w:t>
        </w:r>
      </w:ins>
      <w:r w:rsidR="003847D0">
        <w:t>bed and s</w:t>
      </w:r>
      <w:r w:rsidR="004F0443">
        <w:t>imulators</w:t>
      </w:r>
    </w:p>
    <w:p w14:paraId="0C5658D5" w14:textId="60351EBD"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del w:id="34" w:author="Author">
        <w:r w:rsidR="00554D80" w:rsidDel="00C62BEE">
          <w:delText xml:space="preserve">test </w:delText>
        </w:r>
      </w:del>
      <w:ins w:id="35" w:author="Author">
        <w:r w:rsidR="00C62BEE">
          <w:t>test</w:t>
        </w:r>
        <w:r w:rsidR="00C62BEE">
          <w:t>-</w:t>
        </w:r>
      </w:ins>
      <w:r w:rsidR="00D177B5">
        <w:t xml:space="preserve">bed </w:t>
      </w:r>
      <w:ins w:id="36" w:author="Author">
        <w:r w:rsidR="00C62BEE">
          <w:t xml:space="preserve">based on the </w:t>
        </w:r>
      </w:ins>
      <w:r w:rsidR="00D177B5">
        <w:t>Kafka</w:t>
      </w:r>
      <w:ins w:id="37" w:author="Author">
        <w:r w:rsidR="00C62BEE">
          <w:t xml:space="preserve"> messaging system</w:t>
        </w:r>
      </w:ins>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7FAA1208" w:rsidR="00C67B65" w:rsidRPr="00884C46" w:rsidRDefault="00554D80" w:rsidP="00C67B65">
      <w:pPr>
        <w:pStyle w:val="Subsection"/>
      </w:pPr>
      <w:r w:rsidRPr="00884C46">
        <w:t xml:space="preserve">Driver+ </w:t>
      </w:r>
      <w:del w:id="38" w:author="Author">
        <w:r w:rsidRPr="00884C46" w:rsidDel="00C62BEE">
          <w:delText xml:space="preserve">Test </w:delText>
        </w:r>
      </w:del>
      <w:ins w:id="39" w:author="Author">
        <w:r w:rsidR="00C62BEE" w:rsidRPr="00884C46">
          <w:t>Test</w:t>
        </w:r>
        <w:r w:rsidR="00C62BEE">
          <w:t>-</w:t>
        </w:r>
      </w:ins>
      <w:r w:rsidR="00C67B65" w:rsidRPr="00884C46">
        <w:t>bed [TNO]</w:t>
      </w:r>
    </w:p>
    <w:p w14:paraId="61662799" w14:textId="24F22D59" w:rsidR="001F324A" w:rsidRDefault="00145E04" w:rsidP="001F324A">
      <w:pPr>
        <w:ind w:firstLine="567"/>
      </w:pPr>
      <w:r>
        <w:t xml:space="preserve">Driver+ </w:t>
      </w:r>
      <w:del w:id="40" w:author="Author">
        <w:r w:rsidDel="00C62BEE">
          <w:delText xml:space="preserve">test </w:delText>
        </w:r>
      </w:del>
      <w:ins w:id="41" w:author="Author">
        <w:r w:rsidR="00C62BEE">
          <w:t>test</w:t>
        </w:r>
        <w:r w:rsidR="00C62BEE">
          <w:t>-</w:t>
        </w:r>
      </w:ins>
      <w:r>
        <w:t xml:space="preserve">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w:t>
      </w:r>
      <w:del w:id="42" w:author="Author">
        <w:r w:rsidR="00F06314" w:rsidDel="00C62BEE">
          <w:delText xml:space="preserve">test </w:delText>
        </w:r>
      </w:del>
      <w:ins w:id="43" w:author="Author">
        <w:r w:rsidR="00C62BEE">
          <w:t>test</w:t>
        </w:r>
        <w:r w:rsidR="00C62BEE">
          <w:t>-</w:t>
        </w:r>
      </w:ins>
      <w:r w:rsidR="00F06314">
        <w:t xml:space="preserve">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del w:id="44" w:author="Author">
        <w:r w:rsidR="00854CFB" w:rsidDel="00C62BEE">
          <w:delText xml:space="preserve">test </w:delText>
        </w:r>
      </w:del>
      <w:ins w:id="45" w:author="Author">
        <w:r w:rsidR="00C62BEE">
          <w:t>test</w:t>
        </w:r>
        <w:r w:rsidR="00C62BEE">
          <w:t>-</w:t>
        </w:r>
      </w:ins>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del w:id="46" w:author="Author">
        <w:r w:rsidR="00A00468" w:rsidDel="00C62BEE">
          <w:delText xml:space="preserve">test </w:delText>
        </w:r>
      </w:del>
      <w:ins w:id="47" w:author="Author">
        <w:r w:rsidR="00C62BEE">
          <w:t>test</w:t>
        </w:r>
        <w:r w:rsidR="00C62BEE">
          <w:t>-</w:t>
        </w:r>
      </w:ins>
      <w:r w:rsidR="00A00468">
        <w:t>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w:t>
      </w:r>
      <w:ins w:id="48" w:author="Author">
        <w:r w:rsidR="00C62BEE">
          <w:t xml:space="preserve">can </w:t>
        </w:r>
      </w:ins>
      <w:r w:rsidR="000E5CCE">
        <w:t xml:space="preserve">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 xml:space="preserve">There are also additional tools in the </w:t>
      </w:r>
      <w:del w:id="49" w:author="Author">
        <w:r w:rsidR="009F4D2E" w:rsidDel="00C62BEE">
          <w:delText xml:space="preserve">test </w:delText>
        </w:r>
      </w:del>
      <w:ins w:id="50" w:author="Author">
        <w:r w:rsidR="00C62BEE">
          <w:t>test</w:t>
        </w:r>
        <w:r w:rsidR="00C62BEE">
          <w:t>-</w:t>
        </w:r>
      </w:ins>
      <w:r w:rsidR="009F4D2E">
        <w:t>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47A83F38" w:rsidR="000E5CCE" w:rsidRDefault="00497DEC" w:rsidP="00270CD3">
      <w:pPr>
        <w:ind w:firstLine="567"/>
      </w:pPr>
      <w:r>
        <w:t xml:space="preserve">With </w:t>
      </w:r>
      <w:r w:rsidR="001F324A">
        <w:t>regard</w:t>
      </w:r>
      <w:ins w:id="51" w:author="Author">
        <w:r w:rsidR="00C62BEE">
          <w:t>s</w:t>
        </w:r>
      </w:ins>
      <w:r w:rsidR="001F324A">
        <w:t xml:space="preserve"> to</w:t>
      </w:r>
      <w:r>
        <w:t xml:space="preserve"> the flexibility of open source software and the available adapters </w:t>
      </w:r>
      <w:r w:rsidR="001F324A">
        <w:t xml:space="preserve">to connect to the </w:t>
      </w:r>
      <w:del w:id="52" w:author="Author">
        <w:r w:rsidR="001F324A" w:rsidDel="00C62BEE">
          <w:delText xml:space="preserve">test </w:delText>
        </w:r>
      </w:del>
      <w:ins w:id="53" w:author="Author">
        <w:r w:rsidR="00C62BEE">
          <w:t>test</w:t>
        </w:r>
        <w:r w:rsidR="00C62BEE">
          <w:t>-</w:t>
        </w:r>
      </w:ins>
      <w:r w:rsidR="001F324A">
        <w:t xml:space="preserve">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ins w:id="54" w:author="Author">
        <w:r w:rsidR="00C62BEE">
          <w:t xml:space="preserve">The </w:t>
        </w:r>
      </w:ins>
      <w:r w:rsidR="000966B0">
        <w:t>Avro schema</w:t>
      </w:r>
      <w:ins w:id="55" w:author="Author">
        <w:r w:rsidR="00C62BEE">
          <w:t xml:space="preserve"> format</w:t>
        </w:r>
      </w:ins>
      <w:r w:rsidR="000966B0">
        <w:t xml:space="preserve"> is used to define the respective data schemas with use of JSON</w:t>
      </w:r>
      <w:r w:rsidR="00B9294D">
        <w:t xml:space="preserve">. </w:t>
      </w:r>
      <w:r w:rsidR="001F324A">
        <w:t xml:space="preserve">Currently, </w:t>
      </w:r>
      <w:r w:rsidR="00F31E37">
        <w:t>the</w:t>
      </w:r>
      <w:r w:rsidR="001F324A">
        <w:t xml:space="preserve"> connecters in Java, C</w:t>
      </w:r>
      <w:r w:rsidR="00F31E37">
        <w:t xml:space="preserve">#, JavaScript, REST and Python are available in the Driver+ </w:t>
      </w:r>
      <w:del w:id="56" w:author="Author">
        <w:r w:rsidR="00F31E37" w:rsidDel="00C62BEE">
          <w:delText xml:space="preserve">test </w:delText>
        </w:r>
      </w:del>
      <w:ins w:id="57" w:author="Author">
        <w:r w:rsidR="00C62BEE">
          <w:t>test</w:t>
        </w:r>
        <w:r w:rsidR="00C62BEE">
          <w:t>-</w:t>
        </w:r>
      </w:ins>
      <w:r w:rsidR="00F31E37">
        <w:t>bed for providing additional modelling and simulation functionality</w:t>
      </w:r>
      <w:r w:rsidR="008C0281">
        <w:t>.</w:t>
      </w:r>
    </w:p>
    <w:p w14:paraId="2690FD95" w14:textId="77777777" w:rsidR="004B4D2A" w:rsidRDefault="004B4D2A" w:rsidP="00C67B65"/>
    <w:bookmarkStart w:id="58" w:name="_Hlk526263847"/>
    <w:p w14:paraId="1F44F957" w14:textId="4699F3E3" w:rsidR="000E5CCE" w:rsidRDefault="00932A11" w:rsidP="000B730D">
      <w:pPr>
        <w:pStyle w:val="Caption"/>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75pt" o:ole="">
            <v:imagedata r:id="rId8" o:title="" cropbottom="15650f" cropright="18226f"/>
          </v:shape>
          <o:OLEObject Type="Embed" ProgID="PowerPoint.Slide.12" ShapeID="_x0000_i1025" DrawAspect="Content" ObjectID="_1613400898" r:id="rId9"/>
        </w:object>
      </w:r>
      <w:bookmarkEnd w:id="58"/>
    </w:p>
    <w:p w14:paraId="631653E7" w14:textId="66B1432E" w:rsidR="00C67B65" w:rsidRDefault="000B730D" w:rsidP="000B730D">
      <w:pPr>
        <w:pStyle w:val="Caption"/>
      </w:pPr>
      <w:bookmarkStart w:id="59"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1</w:t>
      </w:r>
      <w:r w:rsidR="00487171">
        <w:rPr>
          <w:noProof/>
        </w:rPr>
        <w:fldChar w:fldCharType="end"/>
      </w:r>
      <w:bookmarkEnd w:id="59"/>
      <w:r w:rsidR="00C67B65">
        <w:t xml:space="preserve"> Overview of the fr</w:t>
      </w:r>
      <w:r w:rsidR="00A500C6">
        <w:t xml:space="preserve">amework of the </w:t>
      </w:r>
      <w:del w:id="60" w:author="Author">
        <w:r w:rsidR="00A500C6" w:rsidDel="00C62BEE">
          <w:delText xml:space="preserve">test </w:delText>
        </w:r>
      </w:del>
      <w:ins w:id="61" w:author="Author">
        <w:r w:rsidR="00C62BEE">
          <w:t>test</w:t>
        </w:r>
        <w:r w:rsidR="00C62BEE">
          <w:t>-</w:t>
        </w:r>
      </w:ins>
      <w:r w:rsidR="00A500C6">
        <w:t>bed</w:t>
      </w:r>
      <w:del w:id="62" w:author="Author">
        <w:r w:rsidR="00A500C6" w:rsidDel="00C62BEE">
          <w:delText xml:space="preserve"> Kafka</w:delText>
        </w:r>
      </w:del>
      <w:r w:rsidR="00A500C6">
        <w:t xml:space="preserve">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p w14:paraId="43B5FC94" w14:textId="77777777" w:rsidR="00996AF4" w:rsidRPr="003F3BC7" w:rsidRDefault="00996AF4" w:rsidP="00996AF4">
      <w:pPr>
        <w:pStyle w:val="Subsection"/>
      </w:pPr>
      <w:r w:rsidRPr="003F3BC7">
        <w:t>Coupling concept [DLR,XVR, Thales]</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05D3542D" w:rsidR="000A000A" w:rsidRDefault="004869C1" w:rsidP="001C5D28">
      <w:r>
        <w:t xml:space="preserve">The whole coupling work is based on the </w:t>
      </w:r>
      <w:del w:id="63" w:author="Author">
        <w:r w:rsidDel="00464AC2">
          <w:delText>test bed Kafka</w:delText>
        </w:r>
      </w:del>
      <w:ins w:id="64" w:author="Author">
        <w:r w:rsidR="00464AC2">
          <w:t>Driver+ test-bed</w:t>
        </w:r>
      </w:ins>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w:t>
      </w:r>
      <w:del w:id="65" w:author="Author">
        <w:r w:rsidR="00AD46EF" w:rsidDel="00464AC2">
          <w:delText xml:space="preserve">test </w:delText>
        </w:r>
      </w:del>
      <w:ins w:id="66" w:author="Author">
        <w:r w:rsidR="00464AC2">
          <w:t>test</w:t>
        </w:r>
        <w:r w:rsidR="00464AC2">
          <w:t>-</w:t>
        </w:r>
      </w:ins>
      <w:r w:rsidR="00AD46EF">
        <w:t>bed</w:t>
      </w:r>
      <w:del w:id="67" w:author="Author">
        <w:r w:rsidR="00AD46EF" w:rsidDel="00464AC2">
          <w:delText xml:space="preserve"> Kafka</w:delText>
        </w:r>
      </w:del>
      <w:r w:rsidR="00AD46EF">
        <w:t xml:space="preserve">. </w:t>
      </w:r>
      <w:r w:rsidR="00A60B96">
        <w:t xml:space="preserve">There is a trial manager tool in the </w:t>
      </w:r>
      <w:del w:id="68" w:author="Author">
        <w:r w:rsidR="00A60B96" w:rsidDel="00464AC2">
          <w:delText xml:space="preserve">test </w:delText>
        </w:r>
      </w:del>
      <w:ins w:id="69" w:author="Author">
        <w:r w:rsidR="00464AC2">
          <w:t>test</w:t>
        </w:r>
        <w:r w:rsidR="00464AC2">
          <w:t>-</w:t>
        </w:r>
      </w:ins>
      <w:r w:rsidR="00A60B96">
        <w:t xml:space="preserve">bed for </w:t>
      </w:r>
      <w:del w:id="70" w:author="Author">
        <w:r w:rsidR="00A60B96" w:rsidDel="00464AC2">
          <w:delText>request sending and data exchanging</w:delText>
        </w:r>
      </w:del>
      <w:ins w:id="71" w:author="Author">
        <w:r w:rsidR="00464AC2">
          <w:t>directing the connected tools and simulators on relevant phases inside the training or trial session</w:t>
        </w:r>
      </w:ins>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del w:id="72" w:author="Author">
        <w:r w:rsidR="00BD0CE7" w:rsidDel="00464AC2">
          <w:delText xml:space="preserve"> </w:delText>
        </w:r>
        <w:r w:rsidR="001843F9" w:rsidDel="00464AC2">
          <w:delText xml:space="preserve">as well as </w:delText>
        </w:r>
        <w:r w:rsidR="00BD0CE7" w:rsidDel="00464AC2">
          <w:delText>request sender</w:delText>
        </w:r>
      </w:del>
      <w:r w:rsidR="00A60B96">
        <w:t>.</w:t>
      </w:r>
      <w:r w:rsidR="00BD0CE7">
        <w:t xml:space="preserve"> </w:t>
      </w:r>
      <w:del w:id="73" w:author="Author">
        <w:r w:rsidR="00AD46EF" w:rsidDel="00464AC2">
          <w:delText xml:space="preserve">As visualization </w:delText>
        </w:r>
        <w:r w:rsidR="0026361F" w:rsidDel="00464AC2">
          <w:delText xml:space="preserve">and training </w:delText>
        </w:r>
        <w:r w:rsidR="00AD46EF" w:rsidDel="00464AC2">
          <w:delText xml:space="preserve">platform </w:delText>
        </w:r>
      </w:del>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ins w:id="74" w:author="Author">
        <w:r w:rsidR="00464AC2">
          <w:t>(</w:t>
        </w:r>
      </w:ins>
      <w:r w:rsidR="0026361F">
        <w:t>and routes</w:t>
      </w:r>
      <w:ins w:id="75" w:author="Author">
        <w:r w:rsidR="00464AC2">
          <w:t>)</w:t>
        </w:r>
      </w:ins>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55058C0B" w:rsidR="0069092A" w:rsidRDefault="00D33836" w:rsidP="001C5D28">
      <w:r>
        <w:t>T</w:t>
      </w:r>
      <w:r w:rsidR="0069092A">
        <w:t xml:space="preserve">he main coupling work </w:t>
      </w:r>
      <w:r w:rsidR="00282C91">
        <w:t>is finished</w:t>
      </w:r>
      <w:r w:rsidR="0069092A">
        <w:t xml:space="preserve">. Some of the </w:t>
      </w:r>
      <w:del w:id="76" w:author="Author">
        <w:r w:rsidR="00D00721" w:rsidDel="00464AC2">
          <w:delText xml:space="preserve">above </w:delText>
        </w:r>
      </w:del>
      <w:ins w:id="77" w:author="Author">
        <w:r w:rsidR="00464AC2">
          <w:t>above</w:t>
        </w:r>
        <w:r w:rsidR="00464AC2">
          <w:t>-</w:t>
        </w:r>
      </w:ins>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4D31E629" w14:textId="6E07C14E" w:rsidR="00882C1F" w:rsidRDefault="00882C1F" w:rsidP="00996AF4">
      <w:commentRangeStart w:id="78"/>
      <w:commentRangeStart w:id="79"/>
      <w:commentRangeStart w:id="80"/>
      <w:commentRangeStart w:id="81"/>
      <w:r>
        <w:rPr>
          <w:noProof/>
          <w:lang w:val="de-DE" w:eastAsia="zh-TW"/>
        </w:rPr>
        <w:lastRenderedPageBreak/>
        <w:drawing>
          <wp:inline distT="0" distB="0" distL="0" distR="0" wp14:anchorId="58410B68" wp14:editId="1A55F0E8">
            <wp:extent cx="4986655" cy="3828415"/>
            <wp:effectExtent l="0" t="0" r="4445"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6655" cy="3828415"/>
                    </a:xfrm>
                    <a:prstGeom prst="rect">
                      <a:avLst/>
                    </a:prstGeom>
                    <a:noFill/>
                  </pic:spPr>
                </pic:pic>
              </a:graphicData>
            </a:graphic>
          </wp:inline>
        </w:drawing>
      </w:r>
      <w:commentRangeEnd w:id="78"/>
      <w:commentRangeEnd w:id="79"/>
      <w:commentRangeEnd w:id="80"/>
      <w:commentRangeEnd w:id="81"/>
      <w:r w:rsidR="00003122">
        <w:rPr>
          <w:rStyle w:val="CommentReference"/>
        </w:rPr>
        <w:commentReference w:id="81"/>
      </w:r>
      <w:r w:rsidR="00003122">
        <w:rPr>
          <w:rStyle w:val="CommentReference"/>
        </w:rPr>
        <w:commentReference w:id="80"/>
      </w:r>
      <w:r w:rsidR="00003122">
        <w:rPr>
          <w:rStyle w:val="CommentReference"/>
        </w:rPr>
        <w:commentReference w:id="79"/>
      </w:r>
      <w:r w:rsidR="00464AC2">
        <w:rPr>
          <w:rStyle w:val="CommentReference"/>
        </w:rPr>
        <w:commentReference w:id="78"/>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639D7B18" w14:textId="77777777" w:rsidR="00996AF4" w:rsidRDefault="00996AF4" w:rsidP="00996AF4"/>
    <w:p w14:paraId="2B8831D2" w14:textId="6FFBD790" w:rsidR="00996AF4" w:rsidRPr="00E80702" w:rsidRDefault="000B730D" w:rsidP="000B730D">
      <w:pPr>
        <w:pStyle w:val="Caption"/>
      </w:pPr>
      <w:bookmarkStart w:id="82"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2</w:t>
      </w:r>
      <w:r w:rsidR="00487171">
        <w:rPr>
          <w:noProof/>
        </w:rPr>
        <w:fldChar w:fldCharType="end"/>
      </w:r>
      <w:bookmarkEnd w:id="82"/>
      <w:r w:rsidR="00996AF4">
        <w:t xml:space="preserve"> </w:t>
      </w:r>
      <w:r w:rsidR="006F71D5">
        <w:t>The concept to couple XVR</w:t>
      </w:r>
      <w:r w:rsidR="00EF7891">
        <w:t>, SUMO and SE-Star.</w:t>
      </w:r>
    </w:p>
    <w:p w14:paraId="0900F514" w14:textId="012FDD09" w:rsidR="006B3239" w:rsidRDefault="005B7036" w:rsidP="006B3239">
      <w:pPr>
        <w:pStyle w:val="Subsection"/>
      </w:pPr>
      <w:r>
        <w:t>SE-Star</w:t>
      </w:r>
      <w:r w:rsidR="004F0443">
        <w:t xml:space="preserve"> [</w:t>
      </w:r>
      <w:r w:rsidR="004F0443" w:rsidRPr="0065401C">
        <w:t>Thales]</w:t>
      </w:r>
    </w:p>
    <w:p w14:paraId="22DB8556" w14:textId="0C0ABC83"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(Opti-Alert, SECURE-Ed, </w:t>
      </w:r>
      <w:proofErr w:type="spellStart"/>
      <w:r w:rsidR="00AF7161">
        <w:t>iCore</w:t>
      </w:r>
      <w:proofErr w:type="spellEnd"/>
      <w:r w:rsidR="00AF7161">
        <w:t>) and in THALES projects covering airports (Pisa), train stations (Gare du Nord) or crowded places (Me</w:t>
      </w:r>
      <w:r>
        <w:t>cca). Easily extendable, it</w:t>
      </w:r>
      <w:r w:rsidR="00AF7161">
        <w:t xml:space="preserve"> has been connected to real systems (crowd monitoring, airport supervision) using standard interfaces and protocols (SAOP, REST, RTSP)</w:t>
      </w:r>
      <w:r w:rsidR="00A53B46">
        <w:t xml:space="preserve">. </w:t>
      </w:r>
    </w:p>
    <w:p w14:paraId="5A1D9E42" w14:textId="610124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to control the simulation, share Entities and Objects information and control them.</w:t>
      </w:r>
    </w:p>
    <w:p w14:paraId="3CCA81A9" w14:textId="77777777" w:rsidR="00AF7161" w:rsidRDefault="00AF7161" w:rsidP="00A53B46">
      <w:pPr>
        <w:pStyle w:val="ListParagraph"/>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Paragraph"/>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0671A300" w:rsidR="004F0443" w:rsidDel="00FE38AA" w:rsidRDefault="004F0443" w:rsidP="004F0443">
      <w:pPr>
        <w:pStyle w:val="ListParagraph"/>
        <w:numPr>
          <w:ilvl w:val="0"/>
          <w:numId w:val="32"/>
        </w:numPr>
        <w:rPr>
          <w:del w:id="83" w:author="Author"/>
        </w:rPr>
      </w:pPr>
      <w:del w:id="84" w:author="Author">
        <w:r w:rsidDel="00FE38AA">
          <w:delText>Brief introduction about XVR</w:delText>
        </w:r>
        <w:r w:rsidR="002A7420" w:rsidDel="00FE38AA">
          <w:delText xml:space="preserve"> OS</w:delText>
        </w:r>
        <w:r w:rsidR="00007D9C" w:rsidDel="00FE38AA">
          <w:delText xml:space="preserve"> and XVR RM</w:delText>
        </w:r>
      </w:del>
    </w:p>
    <w:p w14:paraId="12113E62" w14:textId="288B170F" w:rsidR="004F0443" w:rsidDel="00FE38AA" w:rsidRDefault="004F0443" w:rsidP="004F0443">
      <w:pPr>
        <w:pStyle w:val="ListParagraph"/>
        <w:numPr>
          <w:ilvl w:val="0"/>
          <w:numId w:val="32"/>
        </w:numPr>
        <w:rPr>
          <w:del w:id="85" w:author="Author"/>
        </w:rPr>
      </w:pPr>
      <w:del w:id="86" w:author="Author">
        <w:r w:rsidDel="00FE38AA">
          <w:delText xml:space="preserve">Connectors built for coupling with the </w:delText>
        </w:r>
        <w:r w:rsidR="00554D80" w:rsidDel="00FE38AA">
          <w:delText>test bed</w:delText>
        </w:r>
        <w:r w:rsidDel="00FE38AA">
          <w:delText>/SE-S</w:delText>
        </w:r>
        <w:r w:rsidR="00713FAB" w:rsidDel="00FE38AA">
          <w:delText>tar</w:delText>
        </w:r>
      </w:del>
    </w:p>
    <w:p w14:paraId="164FD871" w14:textId="3A61382D" w:rsidR="0064024F" w:rsidDel="00FE38AA" w:rsidRDefault="00FE38AA" w:rsidP="004F0443">
      <w:pPr>
        <w:pStyle w:val="ListParagraph"/>
        <w:numPr>
          <w:ilvl w:val="0"/>
          <w:numId w:val="32"/>
        </w:numPr>
        <w:rPr>
          <w:del w:id="87" w:author="Author"/>
        </w:rPr>
      </w:pPr>
      <w:del w:id="88" w:author="Author">
        <w:r w:rsidDel="00FE38AA">
          <w:delText>F</w:delText>
        </w:r>
        <w:r w:rsidR="0064024F" w:rsidDel="00FE38AA">
          <w:delText>unctions</w:delText>
        </w:r>
      </w:del>
    </w:p>
    <w:p w14:paraId="6760801F" w14:textId="7BBE1F67" w:rsidR="00FE38AA" w:rsidRDefault="00FE38AA" w:rsidP="00F96ED8">
      <w:pPr>
        <w:rPr>
          <w:ins w:id="89" w:author="Author"/>
        </w:rPr>
      </w:pPr>
      <w:ins w:id="90" w:author="Author">
        <w:r w:rsidRPr="00FE38AA">
          <w:t xml:space="preserve">With the XVR Simulation platform </w:t>
        </w:r>
        <w:del w:id="91" w:author="Author">
          <w:r w:rsidRPr="00FE38AA" w:rsidDel="00F170D3">
            <w:delText>you</w:delText>
          </w:r>
        </w:del>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ins>
    </w:p>
    <w:p w14:paraId="070F7412" w14:textId="236DBC6C" w:rsidR="00FE38AA" w:rsidRDefault="00FE38AA" w:rsidP="00F96ED8">
      <w:pPr>
        <w:rPr>
          <w:ins w:id="92" w:author="Author"/>
        </w:rPr>
      </w:pPr>
      <w:ins w:id="93" w:author="Author">
        <w:r w:rsidRPr="00FE38AA">
          <w:t>XVR On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w:t>
        </w:r>
        <w:del w:id="94" w:author="Author">
          <w:r w:rsidR="00F96ED8" w:rsidRPr="00F96ED8" w:rsidDel="009A0D14">
            <w:delText xml:space="preserve">is a powerful tool to </w:delText>
          </w:r>
        </w:del>
        <w:r w:rsidR="00F96ED8" w:rsidRPr="00F96ED8">
          <w:t>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del w:id="95" w:author="Author">
          <w:r w:rsidR="00F96ED8" w:rsidRPr="00F96ED8" w:rsidDel="00BC0BA8">
            <w:delText xml:space="preserve">  Scenario training in XVR OS</w:delText>
          </w:r>
          <w:r w:rsidR="00F96ED8" w:rsidDel="00BC0BA8">
            <w:delText xml:space="preserve"> </w:delText>
          </w:r>
          <w:r w:rsidR="00F96ED8" w:rsidRPr="00F96ED8" w:rsidDel="00BC0BA8">
            <w:delText>provides trainees with the opportunity to practice complex incidents, apply protocols and interact in scalable scenarios.</w:delText>
          </w:r>
        </w:del>
      </w:ins>
    </w:p>
    <w:p w14:paraId="43E242DE" w14:textId="4C27C482" w:rsidR="003B3453" w:rsidRDefault="003B3453" w:rsidP="00F96ED8">
      <w:pPr>
        <w:rPr>
          <w:ins w:id="96" w:author="Author"/>
        </w:rPr>
      </w:pPr>
      <w:ins w:id="97" w:author="Author">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ins>
    </w:p>
    <w:p w14:paraId="2CAA8EB0" w14:textId="798AE8B7" w:rsidR="008332C7" w:rsidRDefault="008332C7" w:rsidP="00F96ED8">
      <w:pPr>
        <w:rPr>
          <w:ins w:id="98" w:author="Author"/>
        </w:rPr>
      </w:pPr>
      <w:ins w:id="99" w:author="Author">
        <w:r>
          <w:t>Both XVR OS and XVR RM are based on the Unity3D game engine and use the C# adapter to connect to the Driver+ test-bed for the following interactions with the other simulators:</w:t>
        </w:r>
      </w:ins>
    </w:p>
    <w:p w14:paraId="610EB940" w14:textId="3311FBC7" w:rsidR="008332C7" w:rsidRDefault="008332C7" w:rsidP="008332C7">
      <w:pPr>
        <w:pStyle w:val="ListParagraph"/>
        <w:numPr>
          <w:ilvl w:val="0"/>
          <w:numId w:val="47"/>
        </w:numPr>
        <w:rPr>
          <w:ins w:id="100" w:author="Author"/>
        </w:rPr>
      </w:pPr>
      <w:ins w:id="101" w:author="Author">
        <w:r>
          <w:t>XVR RM enables the user to transport a given unit (ambulance, police, fire) to a given location. The simulator will send out a unit transport request to SUMO. XVR RM will update the vehicle position of this this unit based on the update messages send from SUMO.</w:t>
        </w:r>
      </w:ins>
    </w:p>
    <w:p w14:paraId="53F4E0E7" w14:textId="25CB08E2" w:rsidR="008332C7" w:rsidRPr="00737FF6" w:rsidRDefault="008332C7" w:rsidP="008332C7">
      <w:pPr>
        <w:pStyle w:val="ListParagraph"/>
        <w:numPr>
          <w:ilvl w:val="0"/>
          <w:numId w:val="47"/>
        </w:numPr>
        <w:rPr>
          <w:ins w:id="102" w:author="Author"/>
        </w:rPr>
        <w:pPrChange w:id="103" w:author="Author">
          <w:pPr>
            <w:pStyle w:val="ListParagraph"/>
            <w:numPr>
              <w:numId w:val="32"/>
            </w:numPr>
            <w:ind w:left="644" w:hanging="360"/>
          </w:pPr>
        </w:pPrChange>
      </w:pPr>
      <w:ins w:id="104" w:author="Author">
        <w:r>
          <w:t>XVR OS will receive update messages from SE-Star regarding the positions of simulated pedestrians in SE-Star. The simulator will visualize these pedestrians in the 3D environment, based on the information provided by SE-Star.</w:t>
        </w:r>
      </w:ins>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0F6A37">
            <w:instrText xml:space="preserve">CITATION SUM19 \l 1031 </w:instrText>
          </w:r>
          <w:r w:rsidR="000F6A37">
            <w:fldChar w:fldCharType="separate"/>
          </w:r>
          <w:r w:rsidR="00A63575">
            <w:rPr>
              <w:noProof/>
            </w:rPr>
            <w:t xml:space="preserve">(SUMO-TraCI, </w:t>
          </w:r>
          <w:r w:rsidR="00A63575">
            <w:rPr>
              <w:noProof/>
            </w:rPr>
            <w:lastRenderedPageBreak/>
            <w:t>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Paragraph"/>
        <w:numPr>
          <w:ilvl w:val="0"/>
          <w:numId w:val="46"/>
        </w:numPr>
      </w:pPr>
      <w:r>
        <w:t>Configu</w:t>
      </w:r>
      <w:r w:rsidR="00A061D1">
        <w:t>ration</w:t>
      </w:r>
    </w:p>
    <w:p w14:paraId="4EDAB51B" w14:textId="3D953614" w:rsidR="00044D29" w:rsidRDefault="00446D3E" w:rsidP="00BF263F">
      <w:pPr>
        <w:pStyle w:val="ListParagraph"/>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del w:id="105" w:author="Author">
        <w:r w:rsidR="00BD2240" w:rsidDel="00F71092">
          <w:delText>test bed Kafka</w:delText>
        </w:r>
      </w:del>
      <w:ins w:id="106" w:author="Author">
        <w:r w:rsidR="00F71092">
          <w:t>Test-bed</w:t>
        </w:r>
      </w:ins>
      <w:r w:rsidR="00BD2240">
        <w:t xml:space="preserve"> at the pre-defined intervals.</w:t>
      </w:r>
    </w:p>
    <w:p w14:paraId="29A4D7F9" w14:textId="3A335B8D" w:rsidR="00044D29" w:rsidRDefault="00A061D1" w:rsidP="0000001C">
      <w:pPr>
        <w:pStyle w:val="ListParagraph"/>
        <w:numPr>
          <w:ilvl w:val="0"/>
          <w:numId w:val="46"/>
        </w:numPr>
      </w:pPr>
      <w:r>
        <w:t>Affected area</w:t>
      </w:r>
      <w:r w:rsidR="00EF66DB">
        <w:t>s</w:t>
      </w:r>
    </w:p>
    <w:p w14:paraId="77535F6C" w14:textId="412E6EA0" w:rsidR="00446D3E" w:rsidRDefault="00EF66DB" w:rsidP="00446D3E">
      <w:pPr>
        <w:pStyle w:val="ListParagraph"/>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Paragraph"/>
        <w:numPr>
          <w:ilvl w:val="0"/>
          <w:numId w:val="46"/>
        </w:numPr>
      </w:pPr>
      <w:r>
        <w:t>Request</w:t>
      </w:r>
    </w:p>
    <w:p w14:paraId="3B7EAA8A" w14:textId="1394F7CA" w:rsidR="00BD2240" w:rsidRDefault="00BD2240" w:rsidP="00BD2240">
      <w:pPr>
        <w:pStyle w:val="ListParagraph"/>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del w:id="107" w:author="Author">
        <w:r w:rsidR="00FF21C5" w:rsidDel="00C6548D">
          <w:delText xml:space="preserve">test </w:delText>
        </w:r>
      </w:del>
      <w:ins w:id="108" w:author="Author">
        <w:r w:rsidR="00C6548D">
          <w:t>test</w:t>
        </w:r>
        <w:r w:rsidR="00C6548D">
          <w:t>-</w:t>
        </w:r>
      </w:ins>
      <w:r w:rsidR="00FF21C5">
        <w:t xml:space="preserve">bed, and (3) to send the respective vehicle positions at each time stamp, which is configurable, back to the </w:t>
      </w:r>
      <w:del w:id="109" w:author="Author">
        <w:r w:rsidR="00FF21C5" w:rsidDel="00C6548D">
          <w:delText xml:space="preserve">test </w:delText>
        </w:r>
      </w:del>
      <w:ins w:id="110" w:author="Author">
        <w:r w:rsidR="00C6548D">
          <w:t>test</w:t>
        </w:r>
        <w:r w:rsidR="00C6548D">
          <w:t>-</w:t>
        </w:r>
      </w:ins>
      <w:r w:rsidR="00FF21C5">
        <w:t>bed.</w:t>
      </w:r>
    </w:p>
    <w:p w14:paraId="3101CC8A" w14:textId="77E4F0C6" w:rsidR="00E55B06" w:rsidRPr="00A52224" w:rsidRDefault="00A52224" w:rsidP="00A52224">
      <w:pPr>
        <w:ind w:left="284" w:firstLine="0"/>
      </w:pPr>
      <w:r>
        <w:t xml:space="preserve">The developed SUMO-Connector </w:t>
      </w:r>
      <w:r w:rsidR="007324FC">
        <w:t xml:space="preserve">for the </w:t>
      </w:r>
      <w:del w:id="111" w:author="Author">
        <w:r w:rsidR="007324FC" w:rsidDel="00C6548D">
          <w:delText xml:space="preserve">test </w:delText>
        </w:r>
      </w:del>
      <w:ins w:id="112" w:author="Author">
        <w:r w:rsidR="00C6548D">
          <w:t>test</w:t>
        </w:r>
        <w:r w:rsidR="00C6548D">
          <w:t>-</w:t>
        </w:r>
      </w:ins>
      <w:r w:rsidR="007324FC">
        <w:t>bed</w:t>
      </w:r>
      <w:r w:rsidR="003A195A">
        <w:t xml:space="preserve"> and two scenario examples are </w:t>
      </w:r>
      <w:r>
        <w:t xml:space="preserve">available under </w:t>
      </w:r>
      <w:hyperlink r:id="rId14" w:history="1">
        <w:r w:rsidRPr="006B027B">
          <w:rPr>
            <w:rStyle w:val="Hyperlink"/>
          </w:rPr>
          <w:t>https://github.com/DRIVER-EU/sumo-connector</w:t>
        </w:r>
      </w:hyperlink>
      <w:r w:rsidR="00953D69">
        <w:t>.</w:t>
      </w:r>
    </w:p>
    <w:p w14:paraId="7A47F1CF" w14:textId="0C0781CF" w:rsidR="00EF61C1" w:rsidRDefault="00EF61C1" w:rsidP="006F463C">
      <w:pPr>
        <w:pStyle w:val="Section"/>
      </w:pPr>
      <w:r>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commentRangeStart w:id="113"/>
      <w:r>
        <w:rPr>
          <w:noProof/>
          <w:lang w:val="de-DE" w:eastAsia="zh-TW"/>
        </w:rPr>
        <w:lastRenderedPageBreak/>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commentRangeEnd w:id="113"/>
      <w:r w:rsidR="00C6548D">
        <w:rPr>
          <w:rStyle w:val="CommentReference"/>
        </w:rPr>
        <w:commentReference w:id="113"/>
      </w:r>
    </w:p>
    <w:p w14:paraId="20308E38" w14:textId="77777777" w:rsidR="007F596B" w:rsidRDefault="007F596B" w:rsidP="00202774"/>
    <w:p w14:paraId="669286F7" w14:textId="1751E971" w:rsidR="007F596B" w:rsidRDefault="00BA5088" w:rsidP="00BA5088">
      <w:pPr>
        <w:pStyle w:val="Caption"/>
      </w:pPr>
      <w:bookmarkStart w:id="114" w:name="_Ref2594819"/>
      <w:bookmarkStart w:id="115"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3</w:t>
      </w:r>
      <w:r w:rsidR="00487171">
        <w:rPr>
          <w:noProof/>
        </w:rPr>
        <w:fldChar w:fldCharType="end"/>
      </w:r>
      <w:bookmarkEnd w:id="114"/>
      <w:r>
        <w:t xml:space="preserve"> </w:t>
      </w:r>
      <w:r w:rsidR="000375F8">
        <w:t xml:space="preserve"> Overview </w:t>
      </w:r>
      <w:r w:rsidR="00957C37">
        <w:t>of the synthetic scenario</w:t>
      </w:r>
      <w:bookmarkEnd w:id="115"/>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0EEDC212" w:rsidR="0080639E" w:rsidRDefault="0080639E" w:rsidP="008A6736">
      <w:pPr>
        <w:ind w:left="284" w:firstLine="0"/>
      </w:pPr>
      <w:r>
        <w:t>OpenStreetMap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w:t>
      </w:r>
      <w:del w:id="116" w:author="Author">
        <w:r w:rsidR="009F6186" w:rsidDel="00C6548D">
          <w:delText xml:space="preserve">test </w:delText>
        </w:r>
      </w:del>
      <w:ins w:id="117" w:author="Author">
        <w:r w:rsidR="00C6548D">
          <w:t>test</w:t>
        </w:r>
        <w:r w:rsidR="00C6548D">
          <w:t>-</w:t>
        </w:r>
      </w:ins>
      <w:r w:rsidR="009F6186">
        <w:t xml:space="preserve">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9D6800" w14:textId="515C43EB" w:rsidR="00882C1F" w:rsidRDefault="00882C1F" w:rsidP="000423D4">
      <w:pPr>
        <w:pStyle w:val="ListParagraph"/>
        <w:ind w:left="426" w:firstLine="0"/>
      </w:pPr>
      <w:r>
        <w:rPr>
          <w:noProof/>
          <w:lang w:val="de-DE" w:eastAsia="zh-TW"/>
        </w:rPr>
        <w:lastRenderedPageBreak/>
        <w:drawing>
          <wp:inline distT="0" distB="0" distL="0" distR="0" wp14:anchorId="7978A36E" wp14:editId="23F38C5B">
            <wp:extent cx="4529455" cy="2566670"/>
            <wp:effectExtent l="0" t="0" r="444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9455" cy="2566670"/>
                    </a:xfrm>
                    <a:prstGeom prst="rect">
                      <a:avLst/>
                    </a:prstGeom>
                    <a:noFill/>
                  </pic:spPr>
                </pic:pic>
              </a:graphicData>
            </a:graphic>
          </wp:inline>
        </w:drawing>
      </w:r>
    </w:p>
    <w:p w14:paraId="5CCC573D" w14:textId="0B785F6F" w:rsidR="00E11A14" w:rsidRDefault="00E11A14" w:rsidP="00E11A14">
      <w:pPr>
        <w:pStyle w:val="Caption"/>
      </w:pPr>
      <w:bookmarkStart w:id="118"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4</w:t>
      </w:r>
      <w:r w:rsidR="00487171">
        <w:rPr>
          <w:noProof/>
        </w:rPr>
        <w:fldChar w:fldCharType="end"/>
      </w:r>
      <w:bookmarkEnd w:id="118"/>
      <w:r>
        <w:t xml:space="preserve">  Simulated crowd movements </w:t>
      </w:r>
      <w:r w:rsidR="000423D4">
        <w:t>in the Scenario at the main railway station in Rotterdam.</w:t>
      </w:r>
    </w:p>
    <w:p w14:paraId="38736DC2" w14:textId="068BA608" w:rsidR="00882C1F" w:rsidRDefault="007F596B" w:rsidP="00202774">
      <w:r w:rsidRPr="00920C7B">
        <w:rPr>
          <w:noProof/>
          <w:lang w:eastAsia="zh-TW"/>
        </w:rPr>
        <w:t xml:space="preserve"> </w:t>
      </w:r>
      <w:r>
        <w:t xml:space="preserve">  </w:t>
      </w:r>
      <w:r w:rsidR="00882C1F">
        <w:rPr>
          <w:noProof/>
          <w:lang w:val="de-DE" w:eastAsia="zh-TW"/>
        </w:rPr>
        <w:drawing>
          <wp:inline distT="0" distB="0" distL="0" distR="0" wp14:anchorId="04A2EF87" wp14:editId="1C9D133A">
            <wp:extent cx="4529455" cy="3938270"/>
            <wp:effectExtent l="0" t="0" r="4445"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455" cy="3938270"/>
                    </a:xfrm>
                    <a:prstGeom prst="rect">
                      <a:avLst/>
                    </a:prstGeom>
                    <a:noFill/>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Caption"/>
      </w:pPr>
      <w:bookmarkStart w:id="119"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5</w:t>
      </w:r>
      <w:r w:rsidR="00487171">
        <w:rPr>
          <w:noProof/>
        </w:rPr>
        <w:fldChar w:fldCharType="end"/>
      </w:r>
      <w:bookmarkEnd w:id="119"/>
      <w:r>
        <w:t xml:space="preserve">  </w:t>
      </w:r>
      <w:r w:rsidR="00961012">
        <w:t>Overview of the microscopic traffic simulation network</w:t>
      </w:r>
      <w:r>
        <w:t>.</w:t>
      </w:r>
    </w:p>
    <w:p w14:paraId="56FD4A81" w14:textId="77777777" w:rsidR="00990176" w:rsidRDefault="00990176" w:rsidP="00202774"/>
    <w:p w14:paraId="4E202622" w14:textId="21E55E36" w:rsidR="00990176" w:rsidDel="00DF5F93" w:rsidRDefault="00990176" w:rsidP="00202774">
      <w:pPr>
        <w:rPr>
          <w:del w:id="120" w:author="Author"/>
        </w:rPr>
      </w:pPr>
    </w:p>
    <w:p w14:paraId="10F4F0AF" w14:textId="55CB489B" w:rsidR="00AC7361" w:rsidRDefault="00795EB9" w:rsidP="008E2C71">
      <w:pPr>
        <w:pStyle w:val="Caption"/>
      </w:pPr>
      <w:ins w:id="121" w:author="Author">
        <w:r>
          <w:rPr>
            <w:noProof/>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8"/>
                      <a:stretch>
                        <a:fillRect/>
                      </a:stretch>
                    </pic:blipFill>
                    <pic:spPr>
                      <a:xfrm>
                        <a:off x="0" y="0"/>
                        <a:ext cx="2449288" cy="1779779"/>
                      </a:xfrm>
                      <a:prstGeom prst="rect">
                        <a:avLst/>
                      </a:prstGeom>
                    </pic:spPr>
                  </pic:pic>
                </a:graphicData>
              </a:graphic>
            </wp:inline>
          </w:drawing>
        </w:r>
        <w:r w:rsidR="009C34CA">
          <w:rPr>
            <w:noProof/>
          </w:rPr>
          <w:t xml:space="preserve"> </w:t>
        </w:r>
        <w:bookmarkStart w:id="122" w:name="_GoBack"/>
        <w:bookmarkEnd w:id="122"/>
        <w:r w:rsidR="00DF5F93">
          <w:rPr>
            <w:noProof/>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9"/>
                      <a:stretch>
                        <a:fillRect/>
                      </a:stretch>
                    </pic:blipFill>
                    <pic:spPr>
                      <a:xfrm>
                        <a:off x="0" y="0"/>
                        <a:ext cx="2469622" cy="1794554"/>
                      </a:xfrm>
                      <a:prstGeom prst="rect">
                        <a:avLst/>
                      </a:prstGeom>
                    </pic:spPr>
                  </pic:pic>
                </a:graphicData>
              </a:graphic>
            </wp:inline>
          </w:drawing>
        </w:r>
        <w:r w:rsidR="009C34CA">
          <w:tab/>
        </w:r>
      </w:ins>
    </w:p>
    <w:p w14:paraId="70C32779" w14:textId="1625844D" w:rsidR="008E2C71" w:rsidRDefault="008E2C71" w:rsidP="008E2C71">
      <w:pPr>
        <w:pStyle w:val="Caption"/>
      </w:pPr>
      <w:bookmarkStart w:id="123" w:name="_Ref2600609"/>
      <w:commentRangeStart w:id="12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6</w:t>
      </w:r>
      <w:r w:rsidR="00487171">
        <w:rPr>
          <w:noProof/>
        </w:rPr>
        <w:fldChar w:fldCharType="end"/>
      </w:r>
      <w:bookmarkEnd w:id="123"/>
      <w:r>
        <w:t xml:space="preserve">  Illustration of the trial simulation environment</w:t>
      </w:r>
      <w:r w:rsidR="00AC7361">
        <w:t xml:space="preserve"> with use of XVR</w:t>
      </w:r>
      <w:r w:rsidR="00D7676E">
        <w:t xml:space="preserve"> </w:t>
      </w:r>
      <w:del w:id="125" w:author="Author">
        <w:r w:rsidR="00D7676E" w:rsidDel="00795EB9">
          <w:delText>OS</w:delText>
        </w:r>
      </w:del>
      <w:ins w:id="126" w:author="Author">
        <w:r w:rsidR="00795EB9">
          <w:t xml:space="preserve">RM </w:t>
        </w:r>
        <w:r w:rsidR="00DF5F93">
          <w:t>(left) and XVR OS (right)</w:t>
        </w:r>
      </w:ins>
      <w:r>
        <w:t>.</w:t>
      </w:r>
      <w:commentRangeEnd w:id="124"/>
      <w:r w:rsidR="00E85CD4">
        <w:rPr>
          <w:rStyle w:val="CommentReference"/>
          <w:b w:val="0"/>
          <w:bCs w:val="0"/>
        </w:rPr>
        <w:commentReference w:id="124"/>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FDE6A36" w:rsidR="001C5D28" w:rsidRDefault="002A3450" w:rsidP="00277DC9">
      <w:pPr>
        <w:pStyle w:val="ListParagraph"/>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Paragraph"/>
        <w:ind w:left="360" w:firstLine="0"/>
      </w:pPr>
      <w:r>
        <w:rPr>
          <w:noProof/>
          <w:lang w:val="de-DE" w:eastAsia="zh-TW"/>
        </w:rPr>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20">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Caption"/>
      </w:pPr>
      <w:bookmarkStart w:id="127" w:name="_Ref2601174"/>
      <w:r>
        <w:lastRenderedPageBreak/>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7</w:t>
      </w:r>
      <w:r w:rsidR="00487171">
        <w:rPr>
          <w:noProof/>
        </w:rPr>
        <w:fldChar w:fldCharType="end"/>
      </w:r>
      <w:bookmarkEnd w:id="127"/>
      <w:r>
        <w:t xml:space="preserve"> Sequence diagram of the </w:t>
      </w:r>
      <w:r w:rsidR="00074A03">
        <w:t>proposed action plan</w:t>
      </w:r>
      <w:r>
        <w:t xml:space="preserve"> </w:t>
      </w:r>
    </w:p>
    <w:p w14:paraId="4274440C" w14:textId="1C0EFAF0" w:rsidR="00DA4AC1" w:rsidRPr="00AB70FF" w:rsidRDefault="00ED51E3" w:rsidP="00DA4AC1">
      <w:pPr>
        <w:pStyle w:val="Section"/>
      </w:pPr>
      <w:r w:rsidRPr="00AB70FF">
        <w:t>Conclusion</w:t>
      </w:r>
      <w:r w:rsidR="00D506BD" w:rsidRPr="00AB70FF">
        <w:t xml:space="preserve"> and future work</w:t>
      </w:r>
      <w:r w:rsidR="006B0695" w:rsidRPr="00AB70FF">
        <w:t xml:space="preserve"> [DLR, </w:t>
      </w:r>
      <w:r w:rsidR="0058422C" w:rsidRPr="00AB70FF">
        <w:t>XVR, Thales,</w:t>
      </w:r>
      <w:r w:rsidR="004E7D83" w:rsidRPr="00AB70FF">
        <w:t xml:space="preserve"> </w:t>
      </w:r>
      <w:r w:rsidRPr="00AB70FF">
        <w:t>TNO</w:t>
      </w:r>
      <w:r w:rsidR="006B0695" w:rsidRPr="00AB70FF">
        <w:t>]</w:t>
      </w:r>
    </w:p>
    <w:p w14:paraId="36892220" w14:textId="389F6064" w:rsidR="00AB70FF" w:rsidRDefault="00AB70FF" w:rsidP="00AB70FF">
      <w:pPr>
        <w:pStyle w:val="ListParagraph"/>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In the next phase, the required messages </w:t>
      </w:r>
      <w:r w:rsidR="00B154A5">
        <w:t xml:space="preserve">for the coupled simulation </w:t>
      </w:r>
      <w:r w:rsidR="00C45C53">
        <w:t xml:space="preserve">will be 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A77AE2">
        <w:t xml:space="preserve">Figure </w:t>
      </w:r>
      <w:r w:rsidR="00A77AE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del w:id="128" w:author="Author">
        <w:r w:rsidR="00B154A5" w:rsidDel="00C6548D">
          <w:delText>ly</w:delText>
        </w:r>
      </w:del>
      <w:r w:rsidR="00A77AE2">
        <w:t>.</w:t>
      </w:r>
      <w:r w:rsidR="002640D1">
        <w:t xml:space="preserve"> More functions can also be developed according to the users’ needs.</w:t>
      </w:r>
      <w:r w:rsidR="00A77AE2">
        <w:t xml:space="preserve">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Bibliography"/>
      </w:pPr>
    </w:p>
    <w:p w14:paraId="30FC5799" w14:textId="58DDA4E7" w:rsidR="003F3BC7" w:rsidRPr="003F3BC7" w:rsidRDefault="003F3BC7" w:rsidP="00276B08">
      <w:pPr>
        <w:pStyle w:val="Bibliography"/>
      </w:pPr>
      <w:r>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64AC2" w:rsidRDefault="00EF16AD" w:rsidP="004B4D2A">
      <w:pPr>
        <w:pStyle w:val="Bibliography"/>
        <w:rPr>
          <w:rFonts w:cs="Times New Roman"/>
          <w:iCs/>
          <w:lang w:val="nl-NL"/>
          <w:rPrChange w:id="129" w:author="Author">
            <w:rPr>
              <w:rFonts w:cs="Times New Roman"/>
              <w:iCs/>
            </w:rPr>
          </w:rPrChange>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xml:space="preserve">, May 14-16, Stockholm. </w:t>
      </w:r>
      <w:r w:rsidR="0058422C" w:rsidRPr="00464AC2">
        <w:rPr>
          <w:rFonts w:cs="Times New Roman"/>
          <w:iCs/>
          <w:lang w:val="nl-NL"/>
          <w:rPrChange w:id="130" w:author="Author">
            <w:rPr>
              <w:rFonts w:cs="Times New Roman"/>
              <w:iCs/>
            </w:rPr>
          </w:rPrChange>
        </w:rPr>
        <w:t>(accepted)</w:t>
      </w:r>
    </w:p>
    <w:p w14:paraId="310BDFD5" w14:textId="27E7C74A" w:rsidR="00BB1470" w:rsidRDefault="00EF16AD" w:rsidP="00EF16AD">
      <w:pPr>
        <w:pStyle w:val="Bibliography"/>
        <w:rPr>
          <w:rFonts w:cs="Times New Roman"/>
        </w:rPr>
      </w:pPr>
      <w:r>
        <w:fldChar w:fldCharType="end"/>
      </w:r>
      <w:r w:rsidR="00BB1470">
        <w:fldChar w:fldCharType="begin"/>
      </w:r>
      <w:r w:rsidR="00BB1470" w:rsidRPr="00464AC2">
        <w:rPr>
          <w:lang w:val="nl-NL"/>
          <w:rPrChange w:id="131" w:author="Author">
            <w:rPr/>
          </w:rPrChange>
        </w:rPr>
        <w:instrText xml:space="preserve"> ADDIN ZOTERO_BIBL {"custom":[]} CSL_BIBLIOGRAPHY </w:instrText>
      </w:r>
      <w:r w:rsidR="00BB1470">
        <w:fldChar w:fldCharType="separate"/>
      </w:r>
      <w:r w:rsidR="00BB1470" w:rsidRPr="00464AC2">
        <w:rPr>
          <w:rFonts w:cs="Times New Roman"/>
          <w:lang w:val="nl-NL"/>
          <w:rPrChange w:id="132" w:author="Author">
            <w:rPr>
              <w:rFonts w:cs="Times New Roman"/>
            </w:rPr>
          </w:rPrChange>
        </w:rPr>
        <w:t xml:space="preserve">Lopez, P. A., Behrisch, M., Bieker-Walz, L., Erdmann, J., Flötteröd, Y.-P., Hilbrich, R., … </w:t>
      </w:r>
      <w:proofErr w:type="spellStart"/>
      <w:r w:rsidR="00BB1470" w:rsidRPr="00003122">
        <w:rPr>
          <w:rFonts w:cs="Times New Roman"/>
        </w:rPr>
        <w:t>Wießner</w:t>
      </w:r>
      <w:proofErr w:type="spellEnd"/>
      <w:r w:rsidR="00BB1470" w:rsidRPr="00003122">
        <w:rPr>
          <w:rFonts w:cs="Times New Roman"/>
        </w:rPr>
        <w:t xml:space="preserve">, E. (2018). </w:t>
      </w:r>
      <w:r w:rsidR="00BB1470" w:rsidRPr="00BB1470">
        <w:rPr>
          <w:rFonts w:cs="Times New Roman"/>
        </w:rPr>
        <w:t xml:space="preserve">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Bibliography"/>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180651AA" w14:textId="77777777" w:rsidR="00B41750" w:rsidRPr="00464AC2" w:rsidRDefault="00B41750" w:rsidP="00B41750">
      <w:pPr>
        <w:pStyle w:val="Bibliography"/>
        <w:rPr>
          <w:rFonts w:cs="Times New Roman"/>
          <w:lang w:val="nl-NL"/>
          <w:rPrChange w:id="133" w:author="Author">
            <w:rPr>
              <w:rFonts w:cs="Times New Roman"/>
            </w:rPr>
          </w:rPrChange>
        </w:rPr>
      </w:pPr>
      <w:r>
        <w:rPr>
          <w:rFonts w:cs="Times New Roman"/>
        </w:rPr>
        <w:t>Navarro, Laurent, Flacher, Fabien, Meyer, Christophe (2015). SE-Star: A Large-Scale Human Behavior Simulation for Planning, Decision-Making and Training.</w:t>
      </w:r>
      <w:r>
        <w:rPr>
          <w:rFonts w:cs="Times New Roman"/>
          <w:i/>
        </w:rPr>
        <w:t xml:space="preserve"> </w:t>
      </w:r>
      <w:r w:rsidRPr="00464AC2">
        <w:rPr>
          <w:rFonts w:cs="Times New Roman"/>
          <w:i/>
          <w:lang w:val="nl-NL"/>
          <w:rPrChange w:id="134" w:author="Author">
            <w:rPr>
              <w:rFonts w:cs="Times New Roman"/>
              <w:i/>
            </w:rPr>
          </w:rPrChange>
        </w:rPr>
        <w:t>In AAMAS 2015.</w:t>
      </w:r>
    </w:p>
    <w:p w14:paraId="45779D02" w14:textId="77777777" w:rsidR="00B41750" w:rsidRPr="00B41750" w:rsidRDefault="00B41750" w:rsidP="00B41750">
      <w:pPr>
        <w:pStyle w:val="Bibliography"/>
        <w:rPr>
          <w:rFonts w:cs="Times New Roman"/>
          <w:i/>
        </w:rPr>
      </w:pPr>
      <w:r w:rsidRPr="00464AC2">
        <w:rPr>
          <w:rFonts w:cs="Times New Roman"/>
          <w:lang w:val="nl-NL"/>
          <w:rPrChange w:id="135" w:author="Author">
            <w:rPr>
              <w:rFonts w:cs="Times New Roman"/>
            </w:rPr>
          </w:rPrChange>
        </w:rPr>
        <w:lastRenderedPageBreak/>
        <w:t xml:space="preserve">Roelands, Marc &amp; Van Raemdonck, Wolfgang &amp; Ménoret, Stéphane &amp; Navarro, Laurent &amp; Bildea, Ana &amp; Creiche, Sébastien. </w:t>
      </w:r>
      <w:r w:rsidRPr="00B41750">
        <w:rPr>
          <w:rFonts w:cs="Times New Roman"/>
        </w:rPr>
        <w:t xml:space="preserve">(2015). Effective Mission Management through Service-aware Streaming Infrastructure. </w:t>
      </w:r>
      <w:r w:rsidRPr="00B41750">
        <w:rPr>
          <w:rFonts w:cs="Times New Roman"/>
          <w:i/>
        </w:rPr>
        <w:t xml:space="preserve">In </w:t>
      </w:r>
      <w:r>
        <w:rPr>
          <w:i/>
        </w:rPr>
        <w:t>AMBIENT 2015, The Fifth International Conference on Ambient Computing, Applications, Services and Technologies, At Nice, France, Volume: 978-1-61208-421-3</w:t>
      </w:r>
    </w:p>
    <w:p w14:paraId="0B7D3AF0" w14:textId="77777777" w:rsidR="00B41750" w:rsidRPr="00B41750" w:rsidRDefault="00B41750" w:rsidP="00B41750"/>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Author" w:initials="A">
    <w:p w14:paraId="58A0304E" w14:textId="2930CAE8" w:rsidR="00003122" w:rsidRDefault="00003122">
      <w:pPr>
        <w:pStyle w:val="CommentText"/>
      </w:pPr>
      <w:r>
        <w:rPr>
          <w:rStyle w:val="CommentReference"/>
        </w:rPr>
        <w:annotationRef/>
      </w:r>
      <w:r>
        <w:t>Not sure what is meant by RV-Position request, but RM is requesting a route, that will be executed by SUMO (sending out position updates)</w:t>
      </w:r>
    </w:p>
  </w:comment>
  <w:comment w:id="80" w:author="Author" w:initials="A">
    <w:p w14:paraId="1C989CED" w14:textId="0D177996" w:rsidR="00003122" w:rsidRDefault="00003122">
      <w:pPr>
        <w:pStyle w:val="CommentText"/>
      </w:pPr>
      <w:r>
        <w:rPr>
          <w:rStyle w:val="CommentReference"/>
        </w:rPr>
        <w:annotationRef/>
      </w:r>
      <w:r>
        <w:t>At both XVR and SE-Star, obstacle should become obstacle</w:t>
      </w:r>
    </w:p>
  </w:comment>
  <w:comment w:id="79" w:author="Author" w:initials="A">
    <w:p w14:paraId="1154269F" w14:textId="48F93CA7" w:rsidR="00003122" w:rsidRDefault="00003122">
      <w:pPr>
        <w:pStyle w:val="CommentText"/>
      </w:pPr>
      <w:r>
        <w:rPr>
          <w:rStyle w:val="CommentReference"/>
        </w:rPr>
        <w:annotationRef/>
      </w:r>
      <w:r>
        <w:t>I would change Test bed Kafka to Driver+ Test-bed</w:t>
      </w:r>
    </w:p>
  </w:comment>
  <w:comment w:id="78" w:author="Author" w:initials="A">
    <w:p w14:paraId="50DA6E57" w14:textId="14305F7E" w:rsidR="00464AC2" w:rsidRDefault="00464AC2">
      <w:pPr>
        <w:pStyle w:val="CommentText"/>
      </w:pPr>
      <w:r>
        <w:rPr>
          <w:rStyle w:val="CommentReference"/>
        </w:rPr>
        <w:annotationRef/>
      </w:r>
      <w:r>
        <w:t>Although adaptor is also used, Driver+ uses the term adapter.</w:t>
      </w:r>
    </w:p>
  </w:comment>
  <w:comment w:id="113" w:author="Author" w:initials="A">
    <w:p w14:paraId="24F5CECC" w14:textId="0C6E9BA6" w:rsidR="00C6548D" w:rsidRDefault="00C6548D">
      <w:pPr>
        <w:pStyle w:val="CommentText"/>
      </w:pPr>
      <w:r>
        <w:rPr>
          <w:rStyle w:val="CommentReference"/>
        </w:rPr>
        <w:annotationRef/>
      </w:r>
      <w:r>
        <w:t>We need to update these images whenever we have an actual visualization of the incident area (smoke coming out of the Rotterdam building (or something))</w:t>
      </w:r>
    </w:p>
  </w:comment>
  <w:comment w:id="124" w:author="Author" w:initials="A">
    <w:p w14:paraId="73C9C488" w14:textId="34886AE2" w:rsidR="00F53CDB" w:rsidRDefault="00F53CDB">
      <w:pPr>
        <w:pStyle w:val="CommentText"/>
      </w:pPr>
      <w:r>
        <w:rPr>
          <w:rStyle w:val="CommentReference"/>
        </w:rPr>
        <w:annotationRef/>
      </w:r>
      <w:r>
        <w:t>@ Tinus: could you please provide a screenshot and add 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A0304E" w15:done="0"/>
  <w15:commentEx w15:paraId="1C989CED" w15:done="0"/>
  <w15:commentEx w15:paraId="1154269F" w15:done="0"/>
  <w15:commentEx w15:paraId="50DA6E57" w15:done="0"/>
  <w15:commentEx w15:paraId="24F5CECC" w15:done="0"/>
  <w15:commentEx w15:paraId="73C9C48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A0304E" w16cid:durableId="202A7FB8"/>
  <w16cid:commentId w16cid:paraId="1C989CED" w16cid:durableId="202A7F81"/>
  <w16cid:commentId w16cid:paraId="1154269F" w16cid:durableId="202A7F6E"/>
  <w16cid:commentId w16cid:paraId="50DA6E57" w16cid:durableId="202A7F3C"/>
  <w16cid:commentId w16cid:paraId="24F5CECC" w16cid:durableId="202A80E6"/>
  <w16cid:commentId w16cid:paraId="73C9C488" w16cid:durableId="202A6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A5335" w14:textId="77777777" w:rsidR="00487171" w:rsidRDefault="00487171" w:rsidP="006229A5">
      <w:r>
        <w:separator/>
      </w:r>
    </w:p>
  </w:endnote>
  <w:endnote w:type="continuationSeparator" w:id="0">
    <w:p w14:paraId="7CCE60CD" w14:textId="77777777" w:rsidR="00487171" w:rsidRDefault="00487171"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7127E" w14:textId="77777777" w:rsidR="00487171" w:rsidRDefault="00487171" w:rsidP="006229A5">
      <w:r>
        <w:separator/>
      </w:r>
    </w:p>
  </w:footnote>
  <w:footnote w:type="continuationSeparator" w:id="0">
    <w:p w14:paraId="5294B46D" w14:textId="77777777" w:rsidR="00487171" w:rsidRDefault="00487171" w:rsidP="006229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D"/>
    <w:multiLevelType w:val="singleLevel"/>
    <w:tmpl w:val="1E9238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0E05F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C8F8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1" w15:restartNumberingAfterBreak="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2" w15:restartNumberingAfterBreak="0">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15:restartNumberingAfterBreak="0">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6" w15:restartNumberingAfterBreak="0">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8" w15:restartNumberingAfterBreak="0">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0" w15:restartNumberingAfterBreak="0">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1" w15:restartNumberingAfterBreak="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2" w15:restartNumberingAfterBreak="0">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6" w15:restartNumberingAfterBreak="0">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20"/>
  </w:num>
  <w:num w:numId="3">
    <w:abstractNumId w:val="37"/>
  </w:num>
  <w:num w:numId="4">
    <w:abstractNumId w:val="26"/>
  </w:num>
  <w:num w:numId="5">
    <w:abstractNumId w:val="14"/>
  </w:num>
  <w:num w:numId="6">
    <w:abstractNumId w:val="13"/>
  </w:num>
  <w:num w:numId="7">
    <w:abstractNumId w:val="17"/>
  </w:num>
  <w:num w:numId="8">
    <w:abstractNumId w:val="25"/>
  </w:num>
  <w:num w:numId="9">
    <w:abstractNumId w:val="18"/>
  </w:num>
  <w:num w:numId="10">
    <w:abstractNumId w:val="21"/>
  </w:num>
  <w:num w:numId="11">
    <w:abstractNumId w:val="36"/>
  </w:num>
  <w:num w:numId="12">
    <w:abstractNumId w:val="32"/>
  </w:num>
  <w:num w:numId="13">
    <w:abstractNumId w:val="16"/>
  </w:num>
  <w:num w:numId="14">
    <w:abstractNumId w:val="34"/>
  </w:num>
  <w:num w:numId="15">
    <w:abstractNumId w:val="33"/>
  </w:num>
  <w:num w:numId="16">
    <w:abstractNumId w:val="28"/>
  </w:num>
  <w:num w:numId="17">
    <w:abstractNumId w:val="24"/>
  </w:num>
  <w:num w:numId="18">
    <w:abstractNumId w:val="30"/>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7"/>
  </w:num>
  <w:num w:numId="29">
    <w:abstractNumId w:val="17"/>
  </w:num>
  <w:num w:numId="30">
    <w:abstractNumId w:val="17"/>
  </w:num>
  <w:num w:numId="31">
    <w:abstractNumId w:val="17"/>
  </w:num>
  <w:num w:numId="32">
    <w:abstractNumId w:val="39"/>
  </w:num>
  <w:num w:numId="33">
    <w:abstractNumId w:val="38"/>
  </w:num>
  <w:num w:numId="34">
    <w:abstractNumId w:val="17"/>
  </w:num>
  <w:num w:numId="35">
    <w:abstractNumId w:val="35"/>
  </w:num>
  <w:num w:numId="36">
    <w:abstractNumId w:val="22"/>
  </w:num>
  <w:num w:numId="37">
    <w:abstractNumId w:val="27"/>
  </w:num>
  <w:num w:numId="38">
    <w:abstractNumId w:val="23"/>
  </w:num>
  <w:num w:numId="39">
    <w:abstractNumId w:val="11"/>
  </w:num>
  <w:num w:numId="40">
    <w:abstractNumId w:val="31"/>
  </w:num>
  <w:num w:numId="41">
    <w:abstractNumId w:val="17"/>
  </w:num>
  <w:num w:numId="42">
    <w:abstractNumId w:val="17"/>
  </w:num>
  <w:num w:numId="43">
    <w:abstractNumId w:val="19"/>
  </w:num>
  <w:num w:numId="44">
    <w:abstractNumId w:val="12"/>
  </w:num>
  <w:num w:numId="45">
    <w:abstractNumId w:val="29"/>
  </w:num>
  <w:num w:numId="46">
    <w:abstractNumId w:val="15"/>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95EB9"/>
    <w:rsid w:val="007A0341"/>
    <w:rsid w:val="007A2147"/>
    <w:rsid w:val="007A5206"/>
    <w:rsid w:val="007A532B"/>
    <w:rsid w:val="007A63A3"/>
    <w:rsid w:val="007B27CB"/>
    <w:rsid w:val="007C0D40"/>
    <w:rsid w:val="007C1099"/>
    <w:rsid w:val="007C10AE"/>
    <w:rsid w:val="007C1A51"/>
    <w:rsid w:val="007D4780"/>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32C7"/>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6A3"/>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0D14"/>
    <w:rsid w:val="009A2394"/>
    <w:rsid w:val="009A4052"/>
    <w:rsid w:val="009B1D18"/>
    <w:rsid w:val="009B5B83"/>
    <w:rsid w:val="009B6F47"/>
    <w:rsid w:val="009C0781"/>
    <w:rsid w:val="009C189D"/>
    <w:rsid w:val="009C34CA"/>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0F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0BA8"/>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5C53"/>
    <w:rsid w:val="00C47574"/>
    <w:rsid w:val="00C508A5"/>
    <w:rsid w:val="00C51CDD"/>
    <w:rsid w:val="00C525B9"/>
    <w:rsid w:val="00C52EAE"/>
    <w:rsid w:val="00C55A43"/>
    <w:rsid w:val="00C62BEE"/>
    <w:rsid w:val="00C6548D"/>
    <w:rsid w:val="00C67B65"/>
    <w:rsid w:val="00C7000D"/>
    <w:rsid w:val="00C80B33"/>
    <w:rsid w:val="00C82128"/>
    <w:rsid w:val="00C86395"/>
    <w:rsid w:val="00C92425"/>
    <w:rsid w:val="00C94C2F"/>
    <w:rsid w:val="00CA0270"/>
    <w:rsid w:val="00CA301D"/>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5F93"/>
    <w:rsid w:val="00DF744D"/>
    <w:rsid w:val="00DF7662"/>
    <w:rsid w:val="00DF79CD"/>
    <w:rsid w:val="00E02243"/>
    <w:rsid w:val="00E02707"/>
    <w:rsid w:val="00E04032"/>
    <w:rsid w:val="00E11A14"/>
    <w:rsid w:val="00E12DC3"/>
    <w:rsid w:val="00E24C16"/>
    <w:rsid w:val="00E26682"/>
    <w:rsid w:val="00E27BA9"/>
    <w:rsid w:val="00E34E9A"/>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7574"/>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5">
    <w:lsdException w:name="heading 1" w:uiPriority="9"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57E0B"/>
    <w:pPr>
      <w:ind w:firstLine="284"/>
      <w:jc w:val="both"/>
    </w:pPr>
    <w:rPr>
      <w:rFonts w:ascii="Times New Roman" w:hAnsi="Times New Roman"/>
      <w:sz w:val="20"/>
    </w:rPr>
  </w:style>
  <w:style w:type="paragraph" w:styleId="Heading1">
    <w:name w:val="heading 1"/>
    <w:basedOn w:val="Normal"/>
    <w:next w:val="Normal"/>
    <w:link w:val="Heading1Char"/>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3594"/>
    <w:rPr>
      <w:color w:val="0000FF" w:themeColor="hyperlink"/>
      <w:u w:val="single"/>
    </w:rPr>
  </w:style>
  <w:style w:type="character" w:customStyle="1" w:styleId="Heading1Char">
    <w:name w:val="Heading 1 Char"/>
    <w:basedOn w:val="DefaultParagraphFont"/>
    <w:link w:val="Heading1"/>
    <w:uiPriority w:val="9"/>
    <w:rsid w:val="0005655A"/>
    <w:rPr>
      <w:rFonts w:ascii="Times New Roman" w:eastAsiaTheme="majorEastAsia" w:hAnsi="Times New Roman" w:cstheme="majorBidi"/>
      <w:b/>
      <w:bCs/>
      <w:color w:val="345A8A" w:themeColor="accent1" w:themeShade="B5"/>
      <w:sz w:val="32"/>
      <w:szCs w:val="32"/>
    </w:rPr>
  </w:style>
  <w:style w:type="paragraph" w:styleId="Title">
    <w:name w:val="Title"/>
    <w:basedOn w:val="Normal"/>
    <w:next w:val="Authors"/>
    <w:link w:val="TitleChar"/>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leChar">
    <w:name w:val="Title Char"/>
    <w:basedOn w:val="DefaultParagraphFont"/>
    <w:link w:val="Title"/>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Normal"/>
    <w:next w:val="Institute"/>
    <w:link w:val="AuthorsChar"/>
    <w:qFormat/>
    <w:rsid w:val="00101044"/>
    <w:pPr>
      <w:jc w:val="center"/>
    </w:pPr>
    <w:rPr>
      <w:sz w:val="26"/>
    </w:rPr>
  </w:style>
  <w:style w:type="character" w:customStyle="1" w:styleId="AuthorsChar">
    <w:name w:val="Authors Char"/>
    <w:basedOn w:val="DefaultParagraphFont"/>
    <w:link w:val="Authors"/>
    <w:rsid w:val="00101044"/>
    <w:rPr>
      <w:rFonts w:ascii="Times New Roman" w:hAnsi="Times New Roman"/>
      <w:sz w:val="26"/>
    </w:rPr>
  </w:style>
  <w:style w:type="paragraph" w:customStyle="1" w:styleId="Section">
    <w:name w:val="Section"/>
    <w:basedOn w:val="Heading1"/>
    <w:next w:val="Normal"/>
    <w:link w:val="SectionChar"/>
    <w:qFormat/>
    <w:rsid w:val="0080069B"/>
    <w:pPr>
      <w:numPr>
        <w:numId w:val="7"/>
      </w:numPr>
      <w:spacing w:after="160"/>
    </w:pPr>
    <w:rPr>
      <w:b w:val="0"/>
      <w:color w:val="auto"/>
    </w:rPr>
  </w:style>
  <w:style w:type="character" w:customStyle="1" w:styleId="SectionChar">
    <w:name w:val="Section Char"/>
    <w:basedOn w:val="Heading1Char"/>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Heading2"/>
    <w:next w:val="Normal"/>
    <w:link w:val="SubsectionChar"/>
    <w:qFormat/>
    <w:rsid w:val="0080069B"/>
    <w:pPr>
      <w:numPr>
        <w:ilvl w:val="1"/>
        <w:numId w:val="7"/>
      </w:numPr>
      <w:spacing w:after="120"/>
    </w:pPr>
    <w:rPr>
      <w:rFonts w:ascii="Times New Roman" w:hAnsi="Times New Roman"/>
      <w:b w:val="0"/>
      <w:color w:val="auto"/>
      <w:sz w:val="28"/>
    </w:rPr>
  </w:style>
  <w:style w:type="character" w:customStyle="1" w:styleId="Heading2Char">
    <w:name w:val="Heading 2 Char"/>
    <w:basedOn w:val="DefaultParagraphFont"/>
    <w:link w:val="Heading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Heading2Char"/>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Paragraph">
    <w:name w:val="List Paragraph"/>
    <w:basedOn w:val="Normal"/>
    <w:uiPriority w:val="34"/>
    <w:qFormat/>
    <w:rsid w:val="0019671F"/>
    <w:pPr>
      <w:spacing w:before="120" w:after="120"/>
      <w:ind w:left="720"/>
    </w:pPr>
  </w:style>
  <w:style w:type="character" w:customStyle="1" w:styleId="Monospaced">
    <w:name w:val="Monospaced"/>
    <w:basedOn w:val="DefaultParagraphFon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Normal"/>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DefaultParagraphFont"/>
    <w:uiPriority w:val="1"/>
    <w:qFormat/>
    <w:rsid w:val="00527955"/>
    <w:rPr>
      <w:rFonts w:ascii="Helvetica" w:hAnsi="Helvetica"/>
    </w:rPr>
  </w:style>
  <w:style w:type="paragraph" w:styleId="FootnoteText">
    <w:name w:val="footnote text"/>
    <w:basedOn w:val="Normal"/>
    <w:link w:val="FootnoteTextChar"/>
    <w:uiPriority w:val="99"/>
    <w:unhideWhenUsed/>
    <w:rsid w:val="0041433E"/>
    <w:rPr>
      <w:sz w:val="16"/>
    </w:rPr>
  </w:style>
  <w:style w:type="character" w:customStyle="1" w:styleId="FootnoteTextChar">
    <w:name w:val="Footnote Text Char"/>
    <w:basedOn w:val="DefaultParagraphFont"/>
    <w:link w:val="FootnoteText"/>
    <w:uiPriority w:val="99"/>
    <w:rsid w:val="0041433E"/>
    <w:rPr>
      <w:rFonts w:ascii="Times New Roman" w:hAnsi="Times New Roman"/>
      <w:sz w:val="16"/>
    </w:rPr>
  </w:style>
  <w:style w:type="character" w:styleId="FootnoteReference">
    <w:name w:val="footnote reference"/>
    <w:basedOn w:val="DefaultParagraphFont"/>
    <w:uiPriority w:val="99"/>
    <w:unhideWhenUsed/>
    <w:rsid w:val="006229A5"/>
    <w:rPr>
      <w:vertAlign w:val="superscript"/>
    </w:rPr>
  </w:style>
  <w:style w:type="paragraph" w:styleId="EndnoteText">
    <w:name w:val="endnote text"/>
    <w:basedOn w:val="Normal"/>
    <w:link w:val="EndnoteTextChar"/>
    <w:uiPriority w:val="99"/>
    <w:unhideWhenUsed/>
    <w:rsid w:val="004D7242"/>
    <w:rPr>
      <w:sz w:val="24"/>
    </w:rPr>
  </w:style>
  <w:style w:type="character" w:customStyle="1" w:styleId="EndnoteTextChar">
    <w:name w:val="Endnote Text Char"/>
    <w:basedOn w:val="DefaultParagraphFont"/>
    <w:link w:val="EndnoteText"/>
    <w:uiPriority w:val="99"/>
    <w:rsid w:val="004D7242"/>
    <w:rPr>
      <w:rFonts w:ascii="Times New Roman" w:hAnsi="Times New Roman"/>
    </w:rPr>
  </w:style>
  <w:style w:type="character" w:styleId="EndnoteReference">
    <w:name w:val="endnote reference"/>
    <w:basedOn w:val="DefaultParagraphFont"/>
    <w:uiPriority w:val="99"/>
    <w:unhideWhenUsed/>
    <w:rsid w:val="004D7242"/>
    <w:rPr>
      <w:vertAlign w:val="superscript"/>
    </w:rPr>
  </w:style>
  <w:style w:type="paragraph" w:styleId="BalloonText">
    <w:name w:val="Balloon Text"/>
    <w:basedOn w:val="Normal"/>
    <w:link w:val="BalloonTextChar"/>
    <w:uiPriority w:val="99"/>
    <w:semiHidden/>
    <w:unhideWhenUsed/>
    <w:rsid w:val="004D72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7242"/>
    <w:rPr>
      <w:rFonts w:ascii="Lucida Grande" w:hAnsi="Lucida Grande" w:cs="Lucida Grande"/>
      <w:sz w:val="18"/>
      <w:szCs w:val="18"/>
    </w:rPr>
  </w:style>
  <w:style w:type="paragraph" w:styleId="Bibliography">
    <w:name w:val="Bibliography"/>
    <w:basedOn w:val="Normal"/>
    <w:next w:val="Normal"/>
    <w:uiPriority w:val="37"/>
    <w:unhideWhenUsed/>
    <w:rsid w:val="00865CD8"/>
    <w:pPr>
      <w:spacing w:line="480" w:lineRule="auto"/>
      <w:ind w:left="720" w:hanging="720"/>
    </w:pPr>
  </w:style>
  <w:style w:type="paragraph" w:customStyle="1" w:styleId="References">
    <w:name w:val="References"/>
    <w:basedOn w:val="Section"/>
    <w:next w:val="Normal"/>
    <w:qFormat/>
    <w:rsid w:val="00A406B5"/>
    <w:pPr>
      <w:numPr>
        <w:numId w:val="0"/>
      </w:numPr>
    </w:pPr>
  </w:style>
  <w:style w:type="character" w:styleId="FollowedHyperlink">
    <w:name w:val="FollowedHyperlink"/>
    <w:basedOn w:val="DefaultParagraphFont"/>
    <w:uiPriority w:val="99"/>
    <w:semiHidden/>
    <w:unhideWhenUsed/>
    <w:rsid w:val="00FA4E5E"/>
    <w:rPr>
      <w:color w:val="800080" w:themeColor="followedHyperlink"/>
      <w:u w:val="single"/>
    </w:rPr>
  </w:style>
  <w:style w:type="paragraph" w:styleId="Caption">
    <w:name w:val="caption"/>
    <w:basedOn w:val="Normal"/>
    <w:next w:val="Normal"/>
    <w:rsid w:val="00A93647"/>
    <w:pPr>
      <w:spacing w:after="200"/>
    </w:pPr>
    <w:rPr>
      <w:b/>
      <w:bCs/>
      <w:sz w:val="18"/>
      <w:szCs w:val="18"/>
    </w:rPr>
  </w:style>
  <w:style w:type="paragraph" w:styleId="Header">
    <w:name w:val="header"/>
    <w:basedOn w:val="Normal"/>
    <w:link w:val="HeaderChar"/>
    <w:rsid w:val="006A7F8D"/>
    <w:pPr>
      <w:tabs>
        <w:tab w:val="center" w:pos="4320"/>
        <w:tab w:val="right" w:pos="8640"/>
      </w:tabs>
    </w:pPr>
  </w:style>
  <w:style w:type="character" w:customStyle="1" w:styleId="HeaderChar">
    <w:name w:val="Header Char"/>
    <w:basedOn w:val="DefaultParagraphFont"/>
    <w:link w:val="Header"/>
    <w:rsid w:val="006A7F8D"/>
    <w:rPr>
      <w:rFonts w:ascii="Times New Roman" w:hAnsi="Times New Roman"/>
      <w:sz w:val="20"/>
    </w:rPr>
  </w:style>
  <w:style w:type="paragraph" w:styleId="Footer">
    <w:name w:val="footer"/>
    <w:basedOn w:val="Normal"/>
    <w:link w:val="FooterChar"/>
    <w:rsid w:val="006A7F8D"/>
    <w:pPr>
      <w:tabs>
        <w:tab w:val="center" w:pos="4320"/>
        <w:tab w:val="right" w:pos="8640"/>
      </w:tabs>
    </w:pPr>
  </w:style>
  <w:style w:type="character" w:customStyle="1" w:styleId="FooterChar">
    <w:name w:val="Footer Char"/>
    <w:basedOn w:val="DefaultParagraphFont"/>
    <w:link w:val="Footer"/>
    <w:rsid w:val="006A7F8D"/>
    <w:rPr>
      <w:rFonts w:ascii="Times New Roman" w:hAnsi="Times New Roman"/>
      <w:sz w:val="20"/>
    </w:rPr>
  </w:style>
  <w:style w:type="table" w:styleId="TableGrid">
    <w:name w:val="Table Grid"/>
    <w:basedOn w:val="TableNormal"/>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EF071E"/>
    <w:pPr>
      <w:spacing w:before="120"/>
      <w:jc w:val="left"/>
    </w:pPr>
    <w:rPr>
      <w:rFonts w:asciiTheme="minorHAnsi" w:hAnsiTheme="minorHAnsi"/>
      <w:b/>
      <w:bCs/>
      <w:sz w:val="22"/>
      <w:szCs w:val="22"/>
    </w:rPr>
  </w:style>
  <w:style w:type="paragraph" w:styleId="TOC2">
    <w:name w:val="toc 2"/>
    <w:basedOn w:val="Normal"/>
    <w:next w:val="Normal"/>
    <w:autoRedefine/>
    <w:uiPriority w:val="39"/>
    <w:unhideWhenUsed/>
    <w:rsid w:val="00EF071E"/>
    <w:pPr>
      <w:ind w:left="200"/>
      <w:jc w:val="left"/>
    </w:pPr>
    <w:rPr>
      <w:rFonts w:asciiTheme="minorHAnsi" w:hAnsiTheme="minorHAnsi"/>
      <w:i/>
      <w:iCs/>
      <w:sz w:val="22"/>
      <w:szCs w:val="22"/>
    </w:rPr>
  </w:style>
  <w:style w:type="paragraph" w:styleId="TOC3">
    <w:name w:val="toc 3"/>
    <w:basedOn w:val="Normal"/>
    <w:next w:val="Normal"/>
    <w:autoRedefine/>
    <w:unhideWhenUsed/>
    <w:rsid w:val="00EF071E"/>
    <w:pPr>
      <w:ind w:left="400"/>
      <w:jc w:val="left"/>
    </w:pPr>
    <w:rPr>
      <w:rFonts w:asciiTheme="minorHAnsi" w:hAnsiTheme="minorHAnsi"/>
      <w:sz w:val="22"/>
      <w:szCs w:val="22"/>
    </w:rPr>
  </w:style>
  <w:style w:type="paragraph" w:styleId="TOC4">
    <w:name w:val="toc 4"/>
    <w:basedOn w:val="Normal"/>
    <w:next w:val="Normal"/>
    <w:autoRedefine/>
    <w:unhideWhenUsed/>
    <w:rsid w:val="00EF071E"/>
    <w:pPr>
      <w:ind w:left="600"/>
      <w:jc w:val="left"/>
    </w:pPr>
    <w:rPr>
      <w:rFonts w:asciiTheme="minorHAnsi" w:hAnsiTheme="minorHAnsi"/>
      <w:szCs w:val="20"/>
    </w:rPr>
  </w:style>
  <w:style w:type="paragraph" w:styleId="TOC5">
    <w:name w:val="toc 5"/>
    <w:basedOn w:val="Normal"/>
    <w:next w:val="Normal"/>
    <w:autoRedefine/>
    <w:unhideWhenUsed/>
    <w:rsid w:val="00EF071E"/>
    <w:pPr>
      <w:ind w:left="800"/>
      <w:jc w:val="left"/>
    </w:pPr>
    <w:rPr>
      <w:rFonts w:asciiTheme="minorHAnsi" w:hAnsiTheme="minorHAnsi"/>
      <w:szCs w:val="20"/>
    </w:rPr>
  </w:style>
  <w:style w:type="paragraph" w:styleId="TOC6">
    <w:name w:val="toc 6"/>
    <w:basedOn w:val="Normal"/>
    <w:next w:val="Normal"/>
    <w:autoRedefine/>
    <w:unhideWhenUsed/>
    <w:rsid w:val="00EF071E"/>
    <w:pPr>
      <w:ind w:left="1000"/>
      <w:jc w:val="left"/>
    </w:pPr>
    <w:rPr>
      <w:rFonts w:asciiTheme="minorHAnsi" w:hAnsiTheme="minorHAnsi"/>
      <w:szCs w:val="20"/>
    </w:rPr>
  </w:style>
  <w:style w:type="paragraph" w:styleId="TOC7">
    <w:name w:val="toc 7"/>
    <w:basedOn w:val="Normal"/>
    <w:next w:val="Normal"/>
    <w:autoRedefine/>
    <w:unhideWhenUsed/>
    <w:rsid w:val="00EF071E"/>
    <w:pPr>
      <w:ind w:left="1200"/>
      <w:jc w:val="left"/>
    </w:pPr>
    <w:rPr>
      <w:rFonts w:asciiTheme="minorHAnsi" w:hAnsiTheme="minorHAnsi"/>
      <w:szCs w:val="20"/>
    </w:rPr>
  </w:style>
  <w:style w:type="paragraph" w:styleId="TOC8">
    <w:name w:val="toc 8"/>
    <w:basedOn w:val="Normal"/>
    <w:next w:val="Normal"/>
    <w:autoRedefine/>
    <w:unhideWhenUsed/>
    <w:rsid w:val="00EF071E"/>
    <w:pPr>
      <w:ind w:left="1400"/>
      <w:jc w:val="left"/>
    </w:pPr>
    <w:rPr>
      <w:rFonts w:asciiTheme="minorHAnsi" w:hAnsiTheme="minorHAnsi"/>
      <w:szCs w:val="20"/>
    </w:rPr>
  </w:style>
  <w:style w:type="paragraph" w:styleId="TOC9">
    <w:name w:val="toc 9"/>
    <w:basedOn w:val="Normal"/>
    <w:next w:val="Normal"/>
    <w:autoRedefine/>
    <w:unhideWhenUsed/>
    <w:rsid w:val="00EF071E"/>
    <w:pPr>
      <w:ind w:left="1600"/>
      <w:jc w:val="left"/>
    </w:pPr>
    <w:rPr>
      <w:rFonts w:asciiTheme="minorHAnsi" w:hAnsiTheme="minorHAnsi"/>
      <w:szCs w:val="20"/>
    </w:rPr>
  </w:style>
  <w:style w:type="character" w:styleId="CommentReference">
    <w:name w:val="annotation reference"/>
    <w:basedOn w:val="DefaultParagraphFont"/>
    <w:semiHidden/>
    <w:unhideWhenUsed/>
    <w:rsid w:val="00822AC5"/>
    <w:rPr>
      <w:sz w:val="16"/>
      <w:szCs w:val="16"/>
    </w:rPr>
  </w:style>
  <w:style w:type="paragraph" w:styleId="CommentText">
    <w:name w:val="annotation text"/>
    <w:basedOn w:val="Normal"/>
    <w:link w:val="CommentTextChar"/>
    <w:semiHidden/>
    <w:unhideWhenUsed/>
    <w:rsid w:val="00822AC5"/>
    <w:rPr>
      <w:szCs w:val="20"/>
    </w:rPr>
  </w:style>
  <w:style w:type="character" w:customStyle="1" w:styleId="CommentTextChar">
    <w:name w:val="Comment Text Char"/>
    <w:basedOn w:val="DefaultParagraphFont"/>
    <w:link w:val="CommentText"/>
    <w:semiHidden/>
    <w:rsid w:val="00822AC5"/>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822AC5"/>
    <w:rPr>
      <w:b/>
      <w:bCs/>
    </w:rPr>
  </w:style>
  <w:style w:type="character" w:customStyle="1" w:styleId="CommentSubjectChar">
    <w:name w:val="Comment Subject Char"/>
    <w:basedOn w:val="CommentTextChar"/>
    <w:link w:val="CommentSubject"/>
    <w:semiHidden/>
    <w:rsid w:val="00822AC5"/>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9C189D"/>
    <w:rPr>
      <w:rFonts w:ascii="Courier New" w:eastAsia="Times New Roman" w:hAnsi="Courier New" w:cs="Courier New"/>
      <w:sz w:val="20"/>
      <w:szCs w:val="20"/>
    </w:rPr>
  </w:style>
  <w:style w:type="character" w:customStyle="1" w:styleId="Heading3Char">
    <w:name w:val="Heading 3 Char"/>
    <w:basedOn w:val="DefaultParagraphFont"/>
    <w:link w:val="Heading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DefaultParagraphFon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package" Target="embeddings/Microsoft_PowerPoint_Slide.sldx"/><Relationship Id="rId14" Type="http://schemas.openxmlformats.org/officeDocument/2006/relationships/hyperlink" Target="https://github.com/DRIVER-EU/sumo-connecto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07EB40E4-A554-4516-8E67-EA276A4C9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3020</Words>
  <Characters>16610</Characters>
  <Application>Microsoft Office Word</Application>
  <DocSecurity>0</DocSecurity>
  <Lines>138</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19591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2019-03-06T16:01:00Z</dcterms:created>
  <dcterms:modified xsi:type="dcterms:W3CDTF">2019-03-06T17:08:00Z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