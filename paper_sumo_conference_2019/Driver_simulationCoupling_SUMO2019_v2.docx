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5A793753"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194B777" w:rsidR="00527955" w:rsidRPr="00EF7D4C" w:rsidRDefault="00E80B22" w:rsidP="00A406B5">
      <w:pPr>
        <w:pStyle w:val="Section"/>
      </w:pPr>
      <w:r w:rsidRPr="00EF7D4C">
        <w:t>Introduction</w:t>
      </w:r>
    </w:p>
    <w:p w14:paraId="5A42D5D8" w14:textId="774C4271"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End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essfully connected to this test</w:t>
      </w:r>
      <w:r w:rsidR="00C62BEE">
        <w:t>-</w:t>
      </w:r>
      <w:r w:rsidRPr="004E7BA6">
        <w:t>bed to meet the needs of proposed training and experiments.</w:t>
      </w:r>
      <w:r w:rsidR="00401711" w:rsidRPr="004E7BA6">
        <w:t xml:space="preserve"> </w:t>
      </w:r>
    </w:p>
    <w:p w14:paraId="35655667" w14:textId="439DDA58"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5C85DAB" w:rsidR="00187CAF" w:rsidRDefault="00754890" w:rsidP="00754890">
      <w:pPr>
        <w:ind w:left="284" w:firstLine="283"/>
      </w:pPr>
      <w:bookmarkStart w:id="1"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1"/>
    <w:p w14:paraId="698A15CF" w14:textId="42BE3985" w:rsidR="00DA4AC1" w:rsidRDefault="00C62BEE" w:rsidP="00E80B22">
      <w:pPr>
        <w:pStyle w:val="Section"/>
      </w:pPr>
      <w:r>
        <w:t>Test-</w:t>
      </w:r>
      <w:r w:rsidR="003847D0">
        <w:t>bed and s</w:t>
      </w:r>
      <w:r w:rsidR="004F0443">
        <w:t>imulators</w:t>
      </w:r>
    </w:p>
    <w:p w14:paraId="0C5658D5" w14:textId="16B17956"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C67B65">
      <w:pPr>
        <w:pStyle w:val="Subsection"/>
      </w:pPr>
      <w:commentRangeStart w:id="2"/>
      <w:r w:rsidRPr="00884C46">
        <w:t xml:space="preserve">Driver+ </w:t>
      </w:r>
      <w:r w:rsidR="00C62BEE" w:rsidRPr="00884C46">
        <w:t>Test</w:t>
      </w:r>
      <w:r w:rsidR="00C62BEE">
        <w:t>-</w:t>
      </w:r>
      <w:r w:rsidR="00C67B65" w:rsidRPr="00884C46">
        <w:t>bed</w:t>
      </w:r>
      <w:commentRangeEnd w:id="2"/>
      <w:r w:rsidR="00270738">
        <w:rPr>
          <w:rStyle w:val="CommentReference"/>
          <w:rFonts w:eastAsiaTheme="minorEastAsia" w:cstheme="minorBidi"/>
          <w:bCs w:val="0"/>
        </w:rPr>
        <w:commentReference w:id="2"/>
      </w:r>
    </w:p>
    <w:p w14:paraId="61662799" w14:textId="797E7945" w:rsidR="001F324A" w:rsidRDefault="00145E04" w:rsidP="001F324A">
      <w:pPr>
        <w:ind w:firstLine="567"/>
      </w:pPr>
      <w:r>
        <w:t xml:space="preserve">Driver+ </w:t>
      </w:r>
      <w:r w:rsidR="00C62BEE">
        <w:t>test-</w:t>
      </w:r>
      <w:r>
        <w:t xml:space="preserve">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w:t>
      </w:r>
      <w:r w:rsidR="00C62BEE">
        <w:t>test-</w:t>
      </w:r>
      <w:r w:rsidR="00F06314">
        <w:t xml:space="preserve">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w:t>
      </w:r>
      <w:r w:rsidR="00C62BEE">
        <w:t xml:space="preserve">can </w:t>
      </w:r>
      <w:r w:rsidR="000E5CCE">
        <w:t xml:space="preserve">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 xml:space="preserve">There are also additional tools in the </w:t>
      </w:r>
      <w:r w:rsidR="00C62BEE">
        <w:t>test-</w:t>
      </w:r>
      <w:r w:rsidR="009F4D2E">
        <w:t>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75AA72F7"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 xml:space="preserve">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r w:rsidR="00C62BEE">
        <w:t xml:space="preserve">The </w:t>
      </w:r>
      <w:r w:rsidR="000966B0">
        <w:t>Avro schema</w:t>
      </w:r>
      <w:r w:rsidR="00C62BEE">
        <w:t xml:space="preserve"> format</w:t>
      </w:r>
      <w:r w:rsidR="000966B0">
        <w:t xml:space="preserve"> is used to define the respective data schemas with use of JSON</w:t>
      </w:r>
      <w:r w:rsidR="00B9294D">
        <w:t xml:space="preserve">. </w:t>
      </w:r>
      <w:r w:rsidR="001F324A">
        <w:t xml:space="preserve">Currently, </w:t>
      </w:r>
      <w:r w:rsidR="00F31E37">
        <w:t>the</w:t>
      </w:r>
      <w:r w:rsidR="001F324A">
        <w:t xml:space="preserve"> connecters in Java, C</w:t>
      </w:r>
      <w:r w:rsidR="00F31E37">
        <w:t xml:space="preserve">#, JavaScript, REST and Python are available in the Driver+ </w:t>
      </w:r>
      <w:r w:rsidR="00C62BEE">
        <w:t>test-</w:t>
      </w:r>
      <w:r w:rsidR="00F31E37">
        <w:t>bed for providing additional modelling and simulation functionality</w:t>
      </w:r>
      <w:r w:rsidR="008C0281">
        <w:t>.</w:t>
      </w:r>
    </w:p>
    <w:p w14:paraId="2690FD95" w14:textId="77777777" w:rsidR="004B4D2A" w:rsidRDefault="004B4D2A" w:rsidP="00C67B65"/>
    <w:bookmarkStart w:id="3" w:name="_Hlk526263847"/>
    <w:p w14:paraId="1F44F957" w14:textId="4699F3E3" w:rsidR="000E5CCE" w:rsidRDefault="00932A11" w:rsidP="000B730D">
      <w:pPr>
        <w:pStyle w:val="Caption"/>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75pt" o:ole="">
            <v:imagedata r:id="rId11" o:title="" cropbottom="15650f" cropright="18226f"/>
          </v:shape>
          <o:OLEObject Type="Embed" ProgID="PowerPoint.Slide.12" ShapeID="_x0000_i1025" DrawAspect="Content" ObjectID="_1618059408" r:id="rId12"/>
        </w:object>
      </w:r>
      <w:bookmarkEnd w:id="3"/>
    </w:p>
    <w:p w14:paraId="631653E7" w14:textId="3740D976" w:rsidR="00C67B65" w:rsidRDefault="000B730D" w:rsidP="000B730D">
      <w:pPr>
        <w:pStyle w:val="Caption"/>
      </w:pPr>
      <w:bookmarkStart w:id="4"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1</w:t>
      </w:r>
      <w:r w:rsidR="00487171">
        <w:rPr>
          <w:noProof/>
        </w:rPr>
        <w:fldChar w:fldCharType="end"/>
      </w:r>
      <w:bookmarkEnd w:id="4"/>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996AF4">
      <w:pPr>
        <w:pStyle w:val="Subsection"/>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738CB7C5" w:rsidR="001D0673" w:rsidRDefault="00003122" w:rsidP="001D0673">
      <w:pPr>
        <w:ind w:left="284" w:firstLine="0"/>
      </w:pPr>
      <w:commentRangeStart w:id="5"/>
      <w:commentRangeStart w:id="6"/>
      <w:commentRangeStart w:id="7"/>
      <w:r>
        <w:rPr>
          <w:rStyle w:val="CommentReference"/>
        </w:rPr>
        <w:lastRenderedPageBreak/>
        <w:commentReference w:id="8"/>
      </w:r>
      <w:r w:rsidR="001D0673">
        <w:rPr>
          <w:noProof/>
          <w:lang w:val="de-DE" w:eastAsia="zh-TW"/>
        </w:rPr>
        <w:drawing>
          <wp:inline distT="0" distB="0" distL="0" distR="0" wp14:anchorId="5750A30C" wp14:editId="7F7CD88E">
            <wp:extent cx="4047066" cy="310913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6211" cy="3108476"/>
                    </a:xfrm>
                    <a:prstGeom prst="rect">
                      <a:avLst/>
                    </a:prstGeom>
                    <a:noFill/>
                  </pic:spPr>
                </pic:pic>
              </a:graphicData>
            </a:graphic>
          </wp:inline>
        </w:drawing>
      </w:r>
    </w:p>
    <w:p w14:paraId="4D31E629" w14:textId="4C922380" w:rsidR="00882C1F" w:rsidRDefault="00003122" w:rsidP="00996AF4">
      <w:r>
        <w:rPr>
          <w:rStyle w:val="CommentReference"/>
        </w:rPr>
        <w:commentReference w:id="9"/>
      </w:r>
      <w:commentRangeEnd w:id="5"/>
      <w:r w:rsidR="003E421D">
        <w:rPr>
          <w:rStyle w:val="CommentReference"/>
        </w:rPr>
        <w:commentReference w:id="5"/>
      </w:r>
      <w:r>
        <w:rPr>
          <w:rStyle w:val="CommentReference"/>
        </w:rPr>
        <w:commentReference w:id="10"/>
      </w:r>
      <w:commentRangeEnd w:id="6"/>
      <w:r w:rsidR="003E421D">
        <w:rPr>
          <w:rStyle w:val="CommentReference"/>
        </w:rPr>
        <w:commentReference w:id="6"/>
      </w:r>
      <w:r w:rsidR="00464AC2">
        <w:rPr>
          <w:rStyle w:val="CommentReference"/>
        </w:rPr>
        <w:commentReference w:id="11"/>
      </w:r>
      <w:commentRangeEnd w:id="7"/>
      <w:r w:rsidR="003E421D">
        <w:rPr>
          <w:rStyle w:val="CommentReference"/>
        </w:rPr>
        <w:commentReference w:id="7"/>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Caption"/>
      </w:pPr>
      <w:bookmarkStart w:id="12"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2</w:t>
      </w:r>
      <w:r w:rsidR="00487171">
        <w:rPr>
          <w:noProof/>
        </w:rPr>
        <w:fldChar w:fldCharType="end"/>
      </w:r>
      <w:bookmarkEnd w:id="12"/>
      <w:r w:rsidR="00996AF4">
        <w:t xml:space="preserve"> </w:t>
      </w:r>
      <w:r w:rsidR="006F71D5">
        <w:t>The concept to couple XVR</w:t>
      </w:r>
      <w:r w:rsidR="00EF7891">
        <w:t>, SUMO and SE-Star.</w:t>
      </w:r>
    </w:p>
    <w:p w14:paraId="0900F514" w14:textId="01756B7B" w:rsidR="006B3239" w:rsidRDefault="005B7036" w:rsidP="006B3239">
      <w:pPr>
        <w:pStyle w:val="Subsection"/>
      </w:pPr>
      <w:r>
        <w:t>SE-Star</w:t>
      </w:r>
    </w:p>
    <w:p w14:paraId="22DB8556" w14:textId="0C0ABC83"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(Opti-Alert, SECURE-Ed, </w:t>
      </w:r>
      <w:proofErr w:type="spellStart"/>
      <w:r w:rsidR="00AF7161">
        <w:t>iCore</w:t>
      </w:r>
      <w:proofErr w:type="spellEnd"/>
      <w:r w:rsidR="00AF7161">
        <w:t>) and in THALES projects covering airports (Pisa), train stations (Gare du Nord) or crowded places (Me</w:t>
      </w:r>
      <w:r>
        <w:t>cca). Easily extendable, it</w:t>
      </w:r>
      <w:r w:rsidR="00AF7161">
        <w:t xml:space="preserve"> has been connected to real systems (crowd monitoring, airport supervision) using standard interfaces and protocols (SAOP, REST, RTSP)</w:t>
      </w:r>
      <w:r w:rsidR="00A53B46">
        <w:t xml:space="preserve">. </w:t>
      </w:r>
    </w:p>
    <w:p w14:paraId="5A1D9E42" w14:textId="610124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to control the simulation, share Entities and Objects information and control them.</w:t>
      </w:r>
    </w:p>
    <w:p w14:paraId="3CCA81A9" w14:textId="77777777" w:rsidR="00AF7161" w:rsidRDefault="00AF7161" w:rsidP="00A53B46">
      <w:pPr>
        <w:pStyle w:val="ListParagraph"/>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Paragraph"/>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w:t>
      </w:r>
      <w:r>
        <w:lastRenderedPageBreak/>
        <w:t>…)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E47A8B" w:rsidRDefault="004F0443" w:rsidP="006B3239">
      <w:pPr>
        <w:pStyle w:val="Subsection"/>
        <w:rPr>
          <w:lang w:val="sv-SE"/>
        </w:rPr>
      </w:pPr>
      <w:r w:rsidRPr="00E47A8B">
        <w:rPr>
          <w:lang w:val="sv-SE"/>
        </w:rPr>
        <w:t xml:space="preserve">XVR </w:t>
      </w:r>
      <w:r w:rsidR="00737FF6" w:rsidRPr="00E47A8B">
        <w:rPr>
          <w:lang w:val="sv-SE"/>
        </w:rPr>
        <w:t>[</w:t>
      </w:r>
      <w:r w:rsidRPr="00E47A8B">
        <w:rPr>
          <w:lang w:val="sv-SE"/>
        </w:rPr>
        <w:t>XVR</w:t>
      </w:r>
      <w:r w:rsidR="00737FF6" w:rsidRPr="00E47A8B">
        <w:rPr>
          <w:lang w:val="sv-SE"/>
        </w:rPr>
        <w:t>]</w:t>
      </w:r>
    </w:p>
    <w:p w14:paraId="6760801F" w14:textId="71305064" w:rsidR="00FE38AA" w:rsidRDefault="00FE38AA" w:rsidP="00F96ED8">
      <w:r w:rsidRPr="00FE38AA">
        <w:t xml:space="preserve">With the XVR Simulation platform </w:t>
      </w:r>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XVR On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Paragraph"/>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Pr="00737FF6" w:rsidRDefault="008332C7" w:rsidP="00E47A8B">
      <w:pPr>
        <w:pStyle w:val="ListParagraph"/>
        <w:numPr>
          <w:ilvl w:val="0"/>
          <w:numId w:val="47"/>
        </w:numPr>
      </w:pPr>
      <w:r>
        <w:t>XVR OS will receive update messages from SE-Star regarding the positions of simulated pedestrians in SE-Star. The simulator will visualize these pedestrians in the 3D environment, based on the information provided by SE-Star.</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Paragraph"/>
        <w:numPr>
          <w:ilvl w:val="0"/>
          <w:numId w:val="46"/>
        </w:numPr>
      </w:pPr>
      <w:r>
        <w:t>Configu</w:t>
      </w:r>
      <w:r w:rsidR="00A061D1">
        <w:t>ration</w:t>
      </w:r>
    </w:p>
    <w:p w14:paraId="4EDAB51B" w14:textId="1D0E2961" w:rsidR="00044D29" w:rsidRDefault="00446D3E" w:rsidP="00BF263F">
      <w:pPr>
        <w:pStyle w:val="ListParagraph"/>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Paragraph"/>
        <w:numPr>
          <w:ilvl w:val="0"/>
          <w:numId w:val="46"/>
        </w:numPr>
      </w:pPr>
      <w:r>
        <w:lastRenderedPageBreak/>
        <w:t>Affected area</w:t>
      </w:r>
      <w:r w:rsidR="00EF66DB">
        <w:t>s</w:t>
      </w:r>
    </w:p>
    <w:p w14:paraId="77535F6C" w14:textId="412E6EA0" w:rsidR="00446D3E" w:rsidRDefault="00EF66DB" w:rsidP="00446D3E">
      <w:pPr>
        <w:pStyle w:val="ListParagraph"/>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Paragraph"/>
        <w:numPr>
          <w:ilvl w:val="0"/>
          <w:numId w:val="46"/>
        </w:numPr>
      </w:pPr>
      <w:r>
        <w:t>Request</w:t>
      </w:r>
    </w:p>
    <w:p w14:paraId="3B7EAA8A" w14:textId="6AAF19AF" w:rsidR="00BD2240" w:rsidRDefault="00BD2240" w:rsidP="00BD2240">
      <w:pPr>
        <w:pStyle w:val="ListParagraph"/>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6AC25B58" w:rsidR="00E55B06" w:rsidRDefault="00A52224" w:rsidP="00A52224">
      <w:pPr>
        <w:ind w:left="284" w:firstLine="0"/>
        <w:rPr>
          <w:ins w:id="13" w:author="Author"/>
        </w:rPr>
      </w:pPr>
      <w:r>
        <w:t xml:space="preserve">The developed SUMO-Connector </w:t>
      </w:r>
      <w:r w:rsidR="007324FC">
        <w:t xml:space="preserve">for the </w:t>
      </w:r>
      <w:r w:rsidR="00C6548D">
        <w:t>test-</w:t>
      </w:r>
      <w:r w:rsidR="007324FC">
        <w:t>bed</w:t>
      </w:r>
      <w:r w:rsidR="003A195A">
        <w:t xml:space="preserve"> and two scenario examples are </w:t>
      </w:r>
      <w:r>
        <w:t xml:space="preserve">available under </w:t>
      </w:r>
      <w:hyperlink r:id="rId14" w:history="1">
        <w:r w:rsidRPr="006B027B">
          <w:rPr>
            <w:rStyle w:val="Hyperlink"/>
          </w:rPr>
          <w:t>https://github.com/DRIVER-EU/sumo-connector</w:t>
        </w:r>
      </w:hyperlink>
      <w:r w:rsidR="00953D69">
        <w:t>.</w:t>
      </w:r>
    </w:p>
    <w:p w14:paraId="3D3734FB" w14:textId="29EE3CE4" w:rsidR="00F96588" w:rsidRDefault="00F96588" w:rsidP="00CA1690">
      <w:pPr>
        <w:pStyle w:val="Subsection"/>
        <w:rPr>
          <w:ins w:id="14" w:author="Author"/>
        </w:rPr>
      </w:pPr>
      <w:ins w:id="15" w:author="Author">
        <w:r>
          <w:t>COPPER Common Operational Picture-Tool [TNO]</w:t>
        </w:r>
      </w:ins>
    </w:p>
    <w:p w14:paraId="33A2BB50" w14:textId="3772979C" w:rsidR="00F96588" w:rsidRDefault="00F96588" w:rsidP="00CA1690">
      <w:pPr>
        <w:rPr>
          <w:ins w:id="16" w:author="Author"/>
        </w:rPr>
      </w:pPr>
      <w:ins w:id="17" w:author="Author">
        <w:r>
          <w:t>In order get an overview of the simulation, one can use the COPPER COP-tool. It connects to the testbed and listens the messages that are being published by the other tools. Subsequently, the information in these messages are displayed in multiple formats inside the tool. Mainly, geographical information is displayed on a map</w:t>
        </w:r>
        <w:r w:rsidR="00CA1690">
          <w:t>. A</w:t>
        </w:r>
        <w:r>
          <w:t xml:space="preserve">ll other information, such as the simulation time, is displayed as text. </w:t>
        </w:r>
        <w:r w:rsidR="00CA1690">
          <w:t>The simulation time is always visible as a digital clock, whereas other text updates are stored in a log list.</w:t>
        </w:r>
      </w:ins>
    </w:p>
    <w:p w14:paraId="60689AD4" w14:textId="2B625E04" w:rsidR="00F96588" w:rsidRDefault="00F96588" w:rsidP="00CA1690">
      <w:pPr>
        <w:rPr>
          <w:ins w:id="18" w:author="Author"/>
        </w:rPr>
      </w:pPr>
      <w:ins w:id="19" w:author="Author">
        <w:r>
          <w:t xml:space="preserve">COPPER is a client – server dashboarding application built with TypeScript. The server side of the application connects to the testbed in order to receive messages published by the other tools. It then processes the messages and distributes it to all active clients (which could be multiple instances). </w:t>
        </w:r>
      </w:ins>
    </w:p>
    <w:p w14:paraId="77BD80F0" w14:textId="5827FDBA" w:rsidR="00F96588" w:rsidRDefault="00F96588" w:rsidP="00CA1690">
      <w:pPr>
        <w:rPr>
          <w:ins w:id="20" w:author="Author"/>
        </w:rPr>
      </w:pPr>
      <w:ins w:id="21" w:author="Author">
        <w:r>
          <w:t xml:space="preserve">At the moment,  </w:t>
        </w:r>
        <w:r w:rsidR="00CA1690">
          <w:t>COPPER processes and displays the following information:</w:t>
        </w:r>
      </w:ins>
    </w:p>
    <w:p w14:paraId="113DA543" w14:textId="7386D636" w:rsidR="00CA1690" w:rsidRDefault="00CA1690" w:rsidP="00CA1690">
      <w:pPr>
        <w:pStyle w:val="ListParagraph"/>
        <w:numPr>
          <w:ilvl w:val="0"/>
          <w:numId w:val="48"/>
        </w:numPr>
        <w:rPr>
          <w:ins w:id="22" w:author="Author"/>
        </w:rPr>
      </w:pPr>
      <w:ins w:id="23" w:author="Author">
        <w:r>
          <w:t>Trial time</w:t>
        </w:r>
        <w:r w:rsidR="003D6BE7">
          <w:t xml:space="preserve"> </w:t>
        </w:r>
        <w:r w:rsidR="00A803E7">
          <w:t>–</w:t>
        </w:r>
        <w:r w:rsidR="003D6BE7">
          <w:t xml:space="preserve"> </w:t>
        </w:r>
        <w:r w:rsidR="00A803E7">
          <w:t>The simulation time as published on the Driver+ testbed.</w:t>
        </w:r>
        <w:bookmarkStart w:id="24" w:name="_GoBack"/>
        <w:bookmarkEnd w:id="24"/>
      </w:ins>
    </w:p>
    <w:p w14:paraId="3A165F3F" w14:textId="012102E3" w:rsidR="00CA1690" w:rsidRDefault="00CA1690" w:rsidP="00CA1690">
      <w:pPr>
        <w:pStyle w:val="ListParagraph"/>
        <w:numPr>
          <w:ilvl w:val="0"/>
          <w:numId w:val="48"/>
        </w:numPr>
        <w:rPr>
          <w:ins w:id="25" w:author="Author"/>
        </w:rPr>
      </w:pPr>
      <w:ins w:id="26" w:author="Author">
        <w:r>
          <w:t>Route request – If a route request is made, COPPER will read this request and display it on the geographical map. Also, a log entry is made that textually represents the message.</w:t>
        </w:r>
      </w:ins>
    </w:p>
    <w:p w14:paraId="352E073C" w14:textId="2420A700" w:rsidR="00CA1690" w:rsidRPr="00CA1690" w:rsidRDefault="00CA1690" w:rsidP="00CA1690">
      <w:pPr>
        <w:pStyle w:val="ListParagraph"/>
        <w:numPr>
          <w:ilvl w:val="0"/>
          <w:numId w:val="48"/>
        </w:numPr>
        <w:rPr>
          <w:rPrChange w:id="27" w:author="Author">
            <w:rPr/>
          </w:rPrChange>
        </w:rPr>
        <w:pPrChange w:id="28" w:author="Author">
          <w:pPr>
            <w:ind w:left="284" w:firstLine="0"/>
          </w:pPr>
        </w:pPrChange>
      </w:pPr>
      <w:ins w:id="29" w:author="Author">
        <w:r>
          <w:t>Rescue vehicle position – If a rescue vehicle is driving towards an incident location, it’s actual and previous positions will be displayed on the map. The location updates are also stored in the log.</w:t>
        </w:r>
      </w:ins>
    </w:p>
    <w:p w14:paraId="7A47F1CF" w14:textId="0C0781CF" w:rsidR="00EF61C1" w:rsidRDefault="00EF61C1" w:rsidP="006F463C">
      <w:pPr>
        <w:pStyle w:val="Section"/>
      </w:pPr>
      <w:r>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commentRangeStart w:id="30"/>
      <w:r>
        <w:rPr>
          <w:noProof/>
          <w:lang w:val="de-DE" w:eastAsia="zh-TW"/>
        </w:rPr>
        <w:lastRenderedPageBreak/>
        <w:drawing>
          <wp:inline distT="0" distB="0" distL="0" distR="0" wp14:anchorId="590CE64E" wp14:editId="45CD0C06">
            <wp:extent cx="4503420" cy="2752878"/>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3420" cy="2752878"/>
                    </a:xfrm>
                    <a:prstGeom prst="rect">
                      <a:avLst/>
                    </a:prstGeom>
                    <a:noFill/>
                  </pic:spPr>
                </pic:pic>
              </a:graphicData>
            </a:graphic>
          </wp:inline>
        </w:drawing>
      </w:r>
      <w:commentRangeEnd w:id="30"/>
      <w:r w:rsidR="00C6548D">
        <w:rPr>
          <w:rStyle w:val="CommentReference"/>
        </w:rPr>
        <w:commentReference w:id="30"/>
      </w:r>
    </w:p>
    <w:p w14:paraId="669286F7" w14:textId="1751E971" w:rsidR="007F596B" w:rsidRDefault="00BA5088" w:rsidP="00BA5088">
      <w:pPr>
        <w:pStyle w:val="Caption"/>
      </w:pPr>
      <w:bookmarkStart w:id="31" w:name="_Ref2594819"/>
      <w:bookmarkStart w:id="32"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3</w:t>
      </w:r>
      <w:r w:rsidR="00487171">
        <w:rPr>
          <w:noProof/>
        </w:rPr>
        <w:fldChar w:fldCharType="end"/>
      </w:r>
      <w:bookmarkEnd w:id="31"/>
      <w:r>
        <w:t xml:space="preserve"> </w:t>
      </w:r>
      <w:r w:rsidR="000375F8">
        <w:t xml:space="preserve"> Overview </w:t>
      </w:r>
      <w:r w:rsidR="00957C37">
        <w:t>of the synthetic scenario</w:t>
      </w:r>
      <w:bookmarkEnd w:id="32"/>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4F039550" w:rsidR="0080639E" w:rsidRDefault="0080639E" w:rsidP="008A6736">
      <w:pPr>
        <w:ind w:left="284" w:firstLine="0"/>
      </w:pPr>
      <w:r>
        <w:t>OpenStreetMap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w:t>
      </w:r>
      <w:r w:rsidR="00C6548D">
        <w:t>test-</w:t>
      </w:r>
      <w:r w:rsidR="009F6186">
        <w:t xml:space="preserve">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749D6800" w14:textId="515C43EB" w:rsidR="00882C1F" w:rsidRDefault="00882C1F" w:rsidP="000423D4">
      <w:pPr>
        <w:pStyle w:val="ListParagraph"/>
        <w:ind w:left="426" w:firstLine="0"/>
      </w:pPr>
      <w:r>
        <w:rPr>
          <w:noProof/>
          <w:lang w:val="de-DE" w:eastAsia="zh-TW"/>
        </w:rPr>
        <w:drawing>
          <wp:inline distT="0" distB="0" distL="0" distR="0" wp14:anchorId="7978A36E" wp14:editId="136122EB">
            <wp:extent cx="3438144" cy="194826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749" cy="1951443"/>
                    </a:xfrm>
                    <a:prstGeom prst="rect">
                      <a:avLst/>
                    </a:prstGeom>
                    <a:noFill/>
                  </pic:spPr>
                </pic:pic>
              </a:graphicData>
            </a:graphic>
          </wp:inline>
        </w:drawing>
      </w:r>
    </w:p>
    <w:p w14:paraId="5CCC573D" w14:textId="0B785F6F" w:rsidR="00E11A14" w:rsidRDefault="00E11A14" w:rsidP="00E11A14">
      <w:pPr>
        <w:pStyle w:val="Caption"/>
      </w:pPr>
      <w:bookmarkStart w:id="33"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4</w:t>
      </w:r>
      <w:r w:rsidR="00487171">
        <w:rPr>
          <w:noProof/>
        </w:rPr>
        <w:fldChar w:fldCharType="end"/>
      </w:r>
      <w:bookmarkEnd w:id="33"/>
      <w:r>
        <w:t xml:space="preserve">  Simulated crowd movements </w:t>
      </w:r>
      <w:r w:rsidR="000423D4">
        <w:t>in the Scenario at the main railway station in Rotterdam.</w:t>
      </w:r>
    </w:p>
    <w:p w14:paraId="66481701" w14:textId="5A3AF2FF" w:rsidR="00DA1FDA" w:rsidRDefault="007F596B" w:rsidP="00202774">
      <w:r w:rsidRPr="00920C7B">
        <w:rPr>
          <w:noProof/>
          <w:lang w:eastAsia="zh-TW"/>
        </w:rPr>
        <w:lastRenderedPageBreak/>
        <w:t xml:space="preserve"> </w:t>
      </w:r>
      <w:r>
        <w:t xml:space="preserve">  </w:t>
      </w:r>
      <w:r w:rsidR="00DA1FDA">
        <w:rPr>
          <w:noProof/>
          <w:lang w:val="de-DE" w:eastAsia="zh-TW"/>
        </w:rPr>
        <w:drawing>
          <wp:inline distT="0" distB="0" distL="0" distR="0" wp14:anchorId="46FE4778" wp14:editId="1B6FA79D">
            <wp:extent cx="3474720" cy="278715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4880" r="3120"/>
                    <a:stretch/>
                  </pic:blipFill>
                  <pic:spPr bwMode="auto">
                    <a:xfrm>
                      <a:off x="0" y="0"/>
                      <a:ext cx="3476711" cy="2788748"/>
                    </a:xfrm>
                    <a:prstGeom prst="rect">
                      <a:avLst/>
                    </a:prstGeom>
                    <a:noFill/>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Caption"/>
      </w:pPr>
      <w:bookmarkStart w:id="34"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5</w:t>
      </w:r>
      <w:r w:rsidR="00487171">
        <w:rPr>
          <w:noProof/>
        </w:rPr>
        <w:fldChar w:fldCharType="end"/>
      </w:r>
      <w:bookmarkEnd w:id="34"/>
      <w:r>
        <w:t xml:space="preserve">  </w:t>
      </w:r>
      <w:r w:rsidR="00961012">
        <w:t>Overview of the microscopic traffic simulation network</w:t>
      </w:r>
      <w:r>
        <w:t>.</w:t>
      </w:r>
    </w:p>
    <w:p w14:paraId="70C32779" w14:textId="50318F30" w:rsidR="008E2C71" w:rsidRDefault="00795EB9" w:rsidP="008E2C71">
      <w:pPr>
        <w:pStyle w:val="Caption"/>
      </w:pP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8"/>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9"/>
                    <a:stretch>
                      <a:fillRect/>
                    </a:stretch>
                  </pic:blipFill>
                  <pic:spPr>
                    <a:xfrm>
                      <a:off x="0" y="0"/>
                      <a:ext cx="2469622" cy="1794554"/>
                    </a:xfrm>
                    <a:prstGeom prst="rect">
                      <a:avLst/>
                    </a:prstGeom>
                  </pic:spPr>
                </pic:pic>
              </a:graphicData>
            </a:graphic>
          </wp:inline>
        </w:drawing>
      </w:r>
      <w:r w:rsidR="009C34CA">
        <w:tab/>
      </w:r>
      <w:bookmarkStart w:id="35" w:name="_Ref2600609"/>
      <w:r w:rsidR="008E2C71">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6</w:t>
      </w:r>
      <w:r w:rsidR="00487171">
        <w:rPr>
          <w:noProof/>
        </w:rPr>
        <w:fldChar w:fldCharType="end"/>
      </w:r>
      <w:bookmarkEnd w:id="35"/>
      <w:r w:rsidR="008E2C71">
        <w:t xml:space="preserve">  Illustration of the trial simulation environment</w:t>
      </w:r>
      <w:r w:rsidR="00AC7361">
        <w:t xml:space="preserve"> with use of XVR</w:t>
      </w:r>
      <w:r w:rsidR="00D7676E">
        <w:t xml:space="preserve"> </w:t>
      </w:r>
      <w:r>
        <w:t xml:space="preserve">RM </w:t>
      </w:r>
      <w:r w:rsidR="00DF5F93">
        <w:t>(left) and XVR OS (right)</w:t>
      </w:r>
      <w:r w:rsidR="008E2C71">
        <w:t>.</w:t>
      </w:r>
    </w:p>
    <w:p w14:paraId="1FA30D0D" w14:textId="393848DD" w:rsidR="00EF61C1" w:rsidRDefault="00EF61C1" w:rsidP="00EF61C1">
      <w:pPr>
        <w:pStyle w:val="Subsection"/>
      </w:pPr>
      <w:r>
        <w:t>Action plan</w:t>
      </w:r>
    </w:p>
    <w:p w14:paraId="30D0CBC3" w14:textId="3FDE6A36" w:rsidR="001C5D28" w:rsidRDefault="002A3450" w:rsidP="00277DC9">
      <w:pPr>
        <w:pStyle w:val="ListParagraph"/>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Paragraph"/>
        <w:ind w:left="360" w:firstLine="0"/>
      </w:pPr>
      <w:r>
        <w:rPr>
          <w:noProof/>
          <w:lang w:val="de-DE" w:eastAsia="zh-TW"/>
        </w:rPr>
        <w:lastRenderedPageBreak/>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20">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Caption"/>
      </w:pPr>
      <w:bookmarkStart w:id="36"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7</w:t>
      </w:r>
      <w:r w:rsidR="00487171">
        <w:rPr>
          <w:noProof/>
        </w:rPr>
        <w:fldChar w:fldCharType="end"/>
      </w:r>
      <w:bookmarkEnd w:id="36"/>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t>Conclusion</w:t>
      </w:r>
      <w:r w:rsidR="00D506BD" w:rsidRPr="00AB70FF">
        <w:t xml:space="preserve"> and future work</w:t>
      </w:r>
    </w:p>
    <w:p w14:paraId="36892220" w14:textId="1C44B0A8" w:rsidR="00AB70FF" w:rsidRDefault="00AB70FF" w:rsidP="00AB70FF">
      <w:pPr>
        <w:pStyle w:val="ListParagraph"/>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In the next phase, the required messages </w:t>
      </w:r>
      <w:r w:rsidR="00B154A5">
        <w:t xml:space="preserve">for the coupled simulation </w:t>
      </w:r>
      <w:r w:rsidR="00C45C53">
        <w:t xml:space="preserve">will be 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A77AE2">
        <w:t xml:space="preserve">Figure </w:t>
      </w:r>
      <w:r w:rsidR="00A77AE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can also be developed according to the users’ needs.</w:t>
      </w:r>
      <w:r w:rsidR="00A77AE2">
        <w:t xml:space="preserve">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Bibliography"/>
      </w:pPr>
    </w:p>
    <w:p w14:paraId="30FC5799" w14:textId="58DDA4E7" w:rsidR="003F3BC7" w:rsidRPr="003F3BC7" w:rsidRDefault="003F3BC7" w:rsidP="00276B08">
      <w:pPr>
        <w:pStyle w:val="Bibliography"/>
      </w:pPr>
      <w:r>
        <w:lastRenderedPageBreak/>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270738" w:rsidRDefault="00EF16AD" w:rsidP="004B4D2A">
      <w:pPr>
        <w:pStyle w:val="Bibliography"/>
        <w:rPr>
          <w:rFonts w:cs="Times New Roman"/>
          <w:iCs/>
          <w:lang w:val="nl-NL"/>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xml:space="preserve">, May 14-16, Stockholm. </w:t>
      </w:r>
      <w:r w:rsidR="0058422C" w:rsidRPr="00270738">
        <w:rPr>
          <w:rFonts w:cs="Times New Roman"/>
          <w:iCs/>
          <w:lang w:val="nl-NL"/>
        </w:rPr>
        <w:t>(accepted)</w:t>
      </w:r>
    </w:p>
    <w:p w14:paraId="310BDFD5" w14:textId="27E7C74A" w:rsidR="00BB1470" w:rsidRDefault="00EF16AD" w:rsidP="00EF16AD">
      <w:pPr>
        <w:pStyle w:val="Bibliography"/>
        <w:rPr>
          <w:rFonts w:cs="Times New Roman"/>
        </w:rPr>
      </w:pPr>
      <w:r>
        <w:fldChar w:fldCharType="end"/>
      </w:r>
      <w:r w:rsidR="00BB1470">
        <w:fldChar w:fldCharType="begin"/>
      </w:r>
      <w:r w:rsidR="00BB1470" w:rsidRPr="00270738">
        <w:rPr>
          <w:lang w:val="nl-NL"/>
        </w:rPr>
        <w:instrText xml:space="preserve"> ADDIN ZOTERO_BIBL {"custom":[]} CSL_BIBLIOGRAPHY </w:instrText>
      </w:r>
      <w:r w:rsidR="00BB1470">
        <w:fldChar w:fldCharType="separate"/>
      </w:r>
      <w:r w:rsidR="00BB1470" w:rsidRPr="00270738">
        <w:rPr>
          <w:rFonts w:cs="Times New Roman"/>
          <w:lang w:val="nl-NL"/>
        </w:rPr>
        <w:t xml:space="preserve">Lopez, P. A., Behrisch, M., Bieker-Walz, L., Erdmann, J., Flötteröd, Y.-P., Hilbrich, R., … </w:t>
      </w:r>
      <w:proofErr w:type="spellStart"/>
      <w:r w:rsidR="00BB1470" w:rsidRPr="00CA1690">
        <w:rPr>
          <w:rFonts w:cs="Times New Roman"/>
          <w:lang w:val="nl-NL"/>
          <w:rPrChange w:id="37" w:author="Author">
            <w:rPr>
              <w:rFonts w:cs="Times New Roman"/>
            </w:rPr>
          </w:rPrChange>
        </w:rPr>
        <w:t>Wießner</w:t>
      </w:r>
      <w:proofErr w:type="spellEnd"/>
      <w:r w:rsidR="00BB1470" w:rsidRPr="00CA1690">
        <w:rPr>
          <w:rFonts w:cs="Times New Roman"/>
          <w:lang w:val="nl-NL"/>
          <w:rPrChange w:id="38" w:author="Author">
            <w:rPr>
              <w:rFonts w:cs="Times New Roman"/>
            </w:rPr>
          </w:rPrChange>
        </w:rPr>
        <w:t xml:space="preserve">, E. (2018). </w:t>
      </w:r>
      <w:r w:rsidR="00BB1470" w:rsidRPr="00BB1470">
        <w:rPr>
          <w:rFonts w:cs="Times New Roman"/>
        </w:rPr>
        <w:t xml:space="preserve">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Bibliography"/>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180651AA" w14:textId="77777777" w:rsidR="00B41750" w:rsidRPr="00270738" w:rsidRDefault="00B41750" w:rsidP="00B41750">
      <w:pPr>
        <w:pStyle w:val="Bibliography"/>
        <w:rPr>
          <w:rFonts w:cs="Times New Roman"/>
          <w:lang w:val="nl-NL"/>
        </w:rPr>
      </w:pPr>
      <w:r>
        <w:rPr>
          <w:rFonts w:cs="Times New Roman"/>
        </w:rPr>
        <w:t>Navarro, Laurent, Flacher, Fabien, Meyer, Christophe (2015). SE-Star: A Large-Scale Human Behavior Simulation for Planning, Decision-Making and Training.</w:t>
      </w:r>
      <w:r>
        <w:rPr>
          <w:rFonts w:cs="Times New Roman"/>
          <w:i/>
        </w:rPr>
        <w:t xml:space="preserve"> </w:t>
      </w:r>
      <w:r w:rsidRPr="00270738">
        <w:rPr>
          <w:rFonts w:cs="Times New Roman"/>
          <w:i/>
          <w:lang w:val="nl-NL"/>
        </w:rPr>
        <w:t>In AAMAS 2015.</w:t>
      </w:r>
    </w:p>
    <w:p w14:paraId="45779D02" w14:textId="77777777" w:rsidR="00B41750" w:rsidRPr="00B41750" w:rsidRDefault="00B41750" w:rsidP="00B41750">
      <w:pPr>
        <w:pStyle w:val="Bibliography"/>
        <w:rPr>
          <w:rFonts w:cs="Times New Roman"/>
          <w:i/>
        </w:rPr>
      </w:pPr>
      <w:r w:rsidRPr="00270738">
        <w:rPr>
          <w:rFonts w:cs="Times New Roman"/>
          <w:lang w:val="nl-NL"/>
        </w:rPr>
        <w:t xml:space="preserve">Roelands, Marc &amp; Van Raemdonck, Wolfgang &amp; Ménoret, Stéphane &amp; Navarro, Laurent &amp; Bildea, Ana &amp; Creiche, Sébastien. </w:t>
      </w:r>
      <w:r w:rsidRPr="00B41750">
        <w:rPr>
          <w:rFonts w:cs="Times New Roman"/>
        </w:rPr>
        <w:t xml:space="preserve">(2015). Effective Mission Management through Service-aware Streaming Infrastructure. </w:t>
      </w:r>
      <w:r w:rsidRPr="00B41750">
        <w:rPr>
          <w:rFonts w:cs="Times New Roman"/>
          <w:i/>
        </w:rPr>
        <w:t xml:space="preserve">In </w:t>
      </w:r>
      <w:r>
        <w:rPr>
          <w:i/>
        </w:rPr>
        <w:t>AMBIENT 2015, The Fifth International Conference on Ambient Computing, Applications, Services and Technologies, At Nice, France, Volume: 978-1-61208-421-3</w:t>
      </w:r>
    </w:p>
    <w:p w14:paraId="0B7D3AF0" w14:textId="77777777" w:rsidR="00B41750" w:rsidRPr="00B41750" w:rsidRDefault="00B41750" w:rsidP="00B41750"/>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uthor" w:initials="A">
    <w:p w14:paraId="270954D5" w14:textId="261480D8" w:rsidR="00270738" w:rsidRDefault="00270738">
      <w:pPr>
        <w:pStyle w:val="CommentText"/>
      </w:pPr>
      <w:r>
        <w:rPr>
          <w:rStyle w:val="CommentReference"/>
        </w:rPr>
        <w:annotationRef/>
      </w:r>
      <w:r>
        <w:t>@Erik and Rinze: please check the content if something missing or needs to be revised.</w:t>
      </w:r>
    </w:p>
  </w:comment>
  <w:comment w:id="8" w:author="Author" w:initials="A">
    <w:p w14:paraId="58A0304E" w14:textId="2930CAE8" w:rsidR="00003122" w:rsidRDefault="00003122">
      <w:pPr>
        <w:pStyle w:val="CommentText"/>
      </w:pPr>
      <w:r>
        <w:rPr>
          <w:rStyle w:val="CommentReference"/>
        </w:rPr>
        <w:annotationRef/>
      </w:r>
      <w:r>
        <w:t>Not sure what is meant by RV-Position request, but RM is requesting a route, that will be executed by SUMO (sending out position updates)</w:t>
      </w:r>
    </w:p>
  </w:comment>
  <w:comment w:id="9" w:author="Author" w:initials="A">
    <w:p w14:paraId="1C989CED" w14:textId="0D177996" w:rsidR="00003122" w:rsidRDefault="00003122">
      <w:pPr>
        <w:pStyle w:val="CommentText"/>
      </w:pPr>
      <w:r>
        <w:rPr>
          <w:rStyle w:val="CommentReference"/>
        </w:rPr>
        <w:annotationRef/>
      </w:r>
      <w:r>
        <w:t>At both XVR and SE-Star, obstacle should become obstacle</w:t>
      </w:r>
    </w:p>
  </w:comment>
  <w:comment w:id="5" w:author="Author" w:initials="A">
    <w:p w14:paraId="1D651C41" w14:textId="6C23D341" w:rsidR="003E421D" w:rsidRDefault="003E421D">
      <w:pPr>
        <w:pStyle w:val="CommentText"/>
      </w:pPr>
      <w:r>
        <w:rPr>
          <w:rStyle w:val="CommentReference"/>
        </w:rPr>
        <w:annotationRef/>
      </w:r>
      <w:r>
        <w:t xml:space="preserve"> the obstacle part is changed. //Yun-Pang</w:t>
      </w:r>
    </w:p>
  </w:comment>
  <w:comment w:id="10" w:author="Author" w:initials="A">
    <w:p w14:paraId="1154269F" w14:textId="48F93CA7" w:rsidR="00003122" w:rsidRDefault="00003122">
      <w:pPr>
        <w:pStyle w:val="CommentText"/>
      </w:pPr>
      <w:r>
        <w:rPr>
          <w:rStyle w:val="CommentReference"/>
        </w:rPr>
        <w:annotationRef/>
      </w:r>
      <w:r>
        <w:t>I would change Test bed Kafka to Driver+ Test-bed</w:t>
      </w:r>
    </w:p>
  </w:comment>
  <w:comment w:id="6" w:author="Author" w:initials="A">
    <w:p w14:paraId="56C46402" w14:textId="71052B7A" w:rsidR="003E421D" w:rsidRDefault="003E421D" w:rsidP="003E421D">
      <w:pPr>
        <w:pStyle w:val="CommentText"/>
      </w:pPr>
      <w:r>
        <w:rPr>
          <w:rStyle w:val="CommentReference"/>
        </w:rPr>
        <w:annotationRef/>
      </w:r>
      <w:r>
        <w:t>Already changed to Driver+ Test-bed //Yun-Pang</w:t>
      </w:r>
    </w:p>
  </w:comment>
  <w:comment w:id="11" w:author="Author" w:initials="A">
    <w:p w14:paraId="50DA6E57" w14:textId="78596F49" w:rsidR="00464AC2" w:rsidRDefault="00464AC2">
      <w:pPr>
        <w:pStyle w:val="CommentText"/>
      </w:pPr>
      <w:r>
        <w:rPr>
          <w:rStyle w:val="CommentReference"/>
        </w:rPr>
        <w:annotationRef/>
      </w:r>
      <w:r>
        <w:t>Although adaptor is also used, Driver+ uses the term adapter.</w:t>
      </w:r>
    </w:p>
  </w:comment>
  <w:comment w:id="7" w:author="Author" w:initials="A">
    <w:p w14:paraId="1A0F37A9" w14:textId="66D2F093" w:rsidR="003E421D" w:rsidRDefault="003E421D" w:rsidP="003E421D">
      <w:pPr>
        <w:pStyle w:val="CommentText"/>
      </w:pPr>
      <w:r>
        <w:rPr>
          <w:rStyle w:val="CommentReference"/>
        </w:rPr>
        <w:annotationRef/>
      </w:r>
      <w:r>
        <w:t>I have changed adaptor to adapter. //Yun-Pang</w:t>
      </w:r>
    </w:p>
  </w:comment>
  <w:comment w:id="30" w:author="Author" w:initials="A">
    <w:p w14:paraId="24F5CECC" w14:textId="0C6E9BA6" w:rsidR="00C6548D" w:rsidRDefault="00C6548D">
      <w:pPr>
        <w:pStyle w:val="CommentText"/>
      </w:pPr>
      <w:r>
        <w:rPr>
          <w:rStyle w:val="CommentReference"/>
        </w:rPr>
        <w:annotationRef/>
      </w:r>
      <w:r>
        <w:t>We need to update these images whenever we have an actual visualization of the incident area (smoke coming out of the Rotterdam building (or something))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71946F"/>
  <w16cid:commentId w16cid:paraId="1D651C41" w16cid:durableId="20719470"/>
  <w16cid:commentId w16cid:paraId="56C46402" w16cid:durableId="20719471"/>
  <w16cid:commentId w16cid:paraId="1A0F37A9" w16cid:durableId="20719472"/>
  <w16cid:commentId w16cid:paraId="24F5CECC" w16cid:durableId="202A8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94955" w14:textId="77777777" w:rsidR="00762735" w:rsidRDefault="00762735" w:rsidP="006229A5">
      <w:r>
        <w:separator/>
      </w:r>
    </w:p>
  </w:endnote>
  <w:endnote w:type="continuationSeparator" w:id="0">
    <w:p w14:paraId="5ED4E093" w14:textId="77777777" w:rsidR="00762735" w:rsidRDefault="00762735"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C653" w14:textId="77777777" w:rsidR="00762735" w:rsidRDefault="00762735" w:rsidP="006229A5">
      <w:r>
        <w:separator/>
      </w:r>
    </w:p>
  </w:footnote>
  <w:footnote w:type="continuationSeparator" w:id="0">
    <w:p w14:paraId="769AC63D" w14:textId="77777777" w:rsidR="00762735" w:rsidRDefault="00762735" w:rsidP="006229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D"/>
    <w:multiLevelType w:val="singleLevel"/>
    <w:tmpl w:val="1E9238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0E05F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C8F8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15:restartNumberingAfterBreak="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15:restartNumberingAfterBreak="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15:restartNumberingAfterBreak="0">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15:restartNumberingAfterBreak="0">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15:restartNumberingAfterBreak="0">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15:restartNumberingAfterBreak="0">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15:restartNumberingAfterBreak="0">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15:restartNumberingAfterBreak="0">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15:restartNumberingAfterBreak="0">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15:restartNumberingAfterBreak="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15:restartNumberingAfterBreak="0">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15:restartNumberingAfterBreak="0">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0673"/>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3453"/>
    <w:rsid w:val="003B530C"/>
    <w:rsid w:val="003B5669"/>
    <w:rsid w:val="003B6750"/>
    <w:rsid w:val="003B7383"/>
    <w:rsid w:val="003C36DE"/>
    <w:rsid w:val="003C3C3A"/>
    <w:rsid w:val="003C4829"/>
    <w:rsid w:val="003D0EC3"/>
    <w:rsid w:val="003D5AF4"/>
    <w:rsid w:val="003D6BE7"/>
    <w:rsid w:val="003D6DF2"/>
    <w:rsid w:val="003E0D71"/>
    <w:rsid w:val="003E421D"/>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2CE3"/>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54E3A"/>
    <w:rsid w:val="00760467"/>
    <w:rsid w:val="007614CA"/>
    <w:rsid w:val="0076241F"/>
    <w:rsid w:val="00762735"/>
    <w:rsid w:val="00767381"/>
    <w:rsid w:val="0077172C"/>
    <w:rsid w:val="00774448"/>
    <w:rsid w:val="0078076B"/>
    <w:rsid w:val="0078534B"/>
    <w:rsid w:val="00786835"/>
    <w:rsid w:val="00795EB9"/>
    <w:rsid w:val="007A0341"/>
    <w:rsid w:val="007A2147"/>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32C7"/>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6A3"/>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0D14"/>
    <w:rsid w:val="009A2394"/>
    <w:rsid w:val="009A4052"/>
    <w:rsid w:val="009B1D18"/>
    <w:rsid w:val="009B5B83"/>
    <w:rsid w:val="009B6F47"/>
    <w:rsid w:val="009C0781"/>
    <w:rsid w:val="009C189D"/>
    <w:rsid w:val="009C34CA"/>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3E7"/>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0F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0BA8"/>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5C53"/>
    <w:rsid w:val="00C47574"/>
    <w:rsid w:val="00C508A5"/>
    <w:rsid w:val="00C51CDD"/>
    <w:rsid w:val="00C525B9"/>
    <w:rsid w:val="00C52EAE"/>
    <w:rsid w:val="00C55A43"/>
    <w:rsid w:val="00C62BEE"/>
    <w:rsid w:val="00C6548D"/>
    <w:rsid w:val="00C67B65"/>
    <w:rsid w:val="00C7000D"/>
    <w:rsid w:val="00C80B33"/>
    <w:rsid w:val="00C82128"/>
    <w:rsid w:val="00C86395"/>
    <w:rsid w:val="00C92425"/>
    <w:rsid w:val="00C94C2F"/>
    <w:rsid w:val="00CA0270"/>
    <w:rsid w:val="00CA169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7574"/>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092"/>
    <w:rsid w:val="00F71B51"/>
    <w:rsid w:val="00F727D6"/>
    <w:rsid w:val="00F72ED9"/>
    <w:rsid w:val="00F73594"/>
    <w:rsid w:val="00F7470E"/>
    <w:rsid w:val="00F76806"/>
    <w:rsid w:val="00F910C3"/>
    <w:rsid w:val="00F96588"/>
    <w:rsid w:val="00F96ED8"/>
    <w:rsid w:val="00FA06E6"/>
    <w:rsid w:val="00FA0F77"/>
    <w:rsid w:val="00FA4E5E"/>
    <w:rsid w:val="00FC015F"/>
    <w:rsid w:val="00FC089F"/>
    <w:rsid w:val="00FC3EB1"/>
    <w:rsid w:val="00FD0B79"/>
    <w:rsid w:val="00FD5A42"/>
    <w:rsid w:val="00FE32BD"/>
    <w:rsid w:val="00FE38AA"/>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5">
    <w:lsdException w:name="heading 1" w:uiPriority="9"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57E0B"/>
    <w:pPr>
      <w:ind w:firstLine="284"/>
      <w:jc w:val="both"/>
    </w:pPr>
    <w:rPr>
      <w:rFonts w:ascii="Times New Roman" w:hAnsi="Times New Roman"/>
      <w:sz w:val="20"/>
    </w:rPr>
  </w:style>
  <w:style w:type="paragraph" w:styleId="Heading1">
    <w:name w:val="heading 1"/>
    <w:basedOn w:val="Normal"/>
    <w:next w:val="Normal"/>
    <w:link w:val="Heading1Char"/>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3594"/>
    <w:rPr>
      <w:color w:val="0000FF" w:themeColor="hyperlink"/>
      <w:u w:val="single"/>
    </w:rPr>
  </w:style>
  <w:style w:type="character" w:customStyle="1" w:styleId="Heading1Char">
    <w:name w:val="Heading 1 Char"/>
    <w:basedOn w:val="DefaultParagraphFont"/>
    <w:link w:val="Heading1"/>
    <w:uiPriority w:val="9"/>
    <w:rsid w:val="0005655A"/>
    <w:rPr>
      <w:rFonts w:ascii="Times New Roman" w:eastAsiaTheme="majorEastAsia" w:hAnsi="Times New Roman" w:cstheme="majorBidi"/>
      <w:b/>
      <w:bCs/>
      <w:color w:val="345A8A" w:themeColor="accent1" w:themeShade="B5"/>
      <w:sz w:val="32"/>
      <w:szCs w:val="32"/>
    </w:rPr>
  </w:style>
  <w:style w:type="paragraph" w:styleId="Title">
    <w:name w:val="Title"/>
    <w:basedOn w:val="Normal"/>
    <w:next w:val="Authors"/>
    <w:link w:val="TitleChar"/>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leChar">
    <w:name w:val="Title Char"/>
    <w:basedOn w:val="DefaultParagraphFont"/>
    <w:link w:val="Title"/>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Normal"/>
    <w:next w:val="Institute"/>
    <w:link w:val="AuthorsChar"/>
    <w:qFormat/>
    <w:rsid w:val="00101044"/>
    <w:pPr>
      <w:jc w:val="center"/>
    </w:pPr>
    <w:rPr>
      <w:sz w:val="26"/>
    </w:rPr>
  </w:style>
  <w:style w:type="character" w:customStyle="1" w:styleId="AuthorsChar">
    <w:name w:val="Authors Char"/>
    <w:basedOn w:val="DefaultParagraphFont"/>
    <w:link w:val="Authors"/>
    <w:rsid w:val="00101044"/>
    <w:rPr>
      <w:rFonts w:ascii="Times New Roman" w:hAnsi="Times New Roman"/>
      <w:sz w:val="26"/>
    </w:rPr>
  </w:style>
  <w:style w:type="paragraph" w:customStyle="1" w:styleId="Section">
    <w:name w:val="Section"/>
    <w:basedOn w:val="Heading1"/>
    <w:next w:val="Normal"/>
    <w:link w:val="SectionChar"/>
    <w:qFormat/>
    <w:rsid w:val="0080069B"/>
    <w:pPr>
      <w:numPr>
        <w:numId w:val="7"/>
      </w:numPr>
      <w:spacing w:after="160"/>
    </w:pPr>
    <w:rPr>
      <w:b w:val="0"/>
      <w:color w:val="auto"/>
    </w:rPr>
  </w:style>
  <w:style w:type="character" w:customStyle="1" w:styleId="SectionChar">
    <w:name w:val="Section Char"/>
    <w:basedOn w:val="Heading1Char"/>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Heading2"/>
    <w:next w:val="Normal"/>
    <w:link w:val="SubsectionChar"/>
    <w:qFormat/>
    <w:rsid w:val="0080069B"/>
    <w:pPr>
      <w:numPr>
        <w:ilvl w:val="1"/>
        <w:numId w:val="7"/>
      </w:numPr>
      <w:spacing w:after="120"/>
    </w:pPr>
    <w:rPr>
      <w:rFonts w:ascii="Times New Roman" w:hAnsi="Times New Roman"/>
      <w:b w:val="0"/>
      <w:color w:val="auto"/>
      <w:sz w:val="28"/>
    </w:rPr>
  </w:style>
  <w:style w:type="character" w:customStyle="1" w:styleId="Heading2Char">
    <w:name w:val="Heading 2 Char"/>
    <w:basedOn w:val="DefaultParagraphFont"/>
    <w:link w:val="Heading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Heading2Char"/>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Paragraph">
    <w:name w:val="List Paragraph"/>
    <w:basedOn w:val="Normal"/>
    <w:uiPriority w:val="34"/>
    <w:qFormat/>
    <w:rsid w:val="0019671F"/>
    <w:pPr>
      <w:spacing w:before="120" w:after="120"/>
      <w:ind w:left="720"/>
    </w:pPr>
  </w:style>
  <w:style w:type="character" w:customStyle="1" w:styleId="Monospaced">
    <w:name w:val="Monospaced"/>
    <w:basedOn w:val="DefaultParagraphFon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Normal"/>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DefaultParagraphFont"/>
    <w:uiPriority w:val="1"/>
    <w:qFormat/>
    <w:rsid w:val="00527955"/>
    <w:rPr>
      <w:rFonts w:ascii="Helvetica" w:hAnsi="Helvetica"/>
    </w:rPr>
  </w:style>
  <w:style w:type="paragraph" w:styleId="FootnoteText">
    <w:name w:val="footnote text"/>
    <w:basedOn w:val="Normal"/>
    <w:link w:val="FootnoteTextChar"/>
    <w:uiPriority w:val="99"/>
    <w:unhideWhenUsed/>
    <w:rsid w:val="0041433E"/>
    <w:rPr>
      <w:sz w:val="16"/>
    </w:rPr>
  </w:style>
  <w:style w:type="character" w:customStyle="1" w:styleId="FootnoteTextChar">
    <w:name w:val="Footnote Text Char"/>
    <w:basedOn w:val="DefaultParagraphFont"/>
    <w:link w:val="FootnoteText"/>
    <w:uiPriority w:val="99"/>
    <w:rsid w:val="0041433E"/>
    <w:rPr>
      <w:rFonts w:ascii="Times New Roman" w:hAnsi="Times New Roman"/>
      <w:sz w:val="16"/>
    </w:rPr>
  </w:style>
  <w:style w:type="character" w:styleId="FootnoteReference">
    <w:name w:val="footnote reference"/>
    <w:basedOn w:val="DefaultParagraphFont"/>
    <w:uiPriority w:val="99"/>
    <w:unhideWhenUsed/>
    <w:rsid w:val="006229A5"/>
    <w:rPr>
      <w:vertAlign w:val="superscript"/>
    </w:rPr>
  </w:style>
  <w:style w:type="paragraph" w:styleId="EndnoteText">
    <w:name w:val="endnote text"/>
    <w:basedOn w:val="Normal"/>
    <w:link w:val="EndnoteTextChar"/>
    <w:uiPriority w:val="99"/>
    <w:unhideWhenUsed/>
    <w:rsid w:val="004D7242"/>
    <w:rPr>
      <w:sz w:val="24"/>
    </w:rPr>
  </w:style>
  <w:style w:type="character" w:customStyle="1" w:styleId="EndnoteTextChar">
    <w:name w:val="Endnote Text Char"/>
    <w:basedOn w:val="DefaultParagraphFont"/>
    <w:link w:val="EndnoteText"/>
    <w:uiPriority w:val="99"/>
    <w:rsid w:val="004D7242"/>
    <w:rPr>
      <w:rFonts w:ascii="Times New Roman" w:hAnsi="Times New Roman"/>
    </w:rPr>
  </w:style>
  <w:style w:type="character" w:styleId="EndnoteReference">
    <w:name w:val="endnote reference"/>
    <w:basedOn w:val="DefaultParagraphFont"/>
    <w:uiPriority w:val="99"/>
    <w:unhideWhenUsed/>
    <w:rsid w:val="004D7242"/>
    <w:rPr>
      <w:vertAlign w:val="superscript"/>
    </w:rPr>
  </w:style>
  <w:style w:type="paragraph" w:styleId="BalloonText">
    <w:name w:val="Balloon Text"/>
    <w:basedOn w:val="Normal"/>
    <w:link w:val="BalloonTextChar"/>
    <w:uiPriority w:val="99"/>
    <w:semiHidden/>
    <w:unhideWhenUsed/>
    <w:rsid w:val="004D72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7242"/>
    <w:rPr>
      <w:rFonts w:ascii="Lucida Grande" w:hAnsi="Lucida Grande" w:cs="Lucida Grande"/>
      <w:sz w:val="18"/>
      <w:szCs w:val="18"/>
    </w:rPr>
  </w:style>
  <w:style w:type="paragraph" w:styleId="Bibliography">
    <w:name w:val="Bibliography"/>
    <w:basedOn w:val="Normal"/>
    <w:next w:val="Normal"/>
    <w:uiPriority w:val="37"/>
    <w:unhideWhenUsed/>
    <w:rsid w:val="00865CD8"/>
    <w:pPr>
      <w:spacing w:line="480" w:lineRule="auto"/>
      <w:ind w:left="720" w:hanging="720"/>
    </w:pPr>
  </w:style>
  <w:style w:type="paragraph" w:customStyle="1" w:styleId="References">
    <w:name w:val="References"/>
    <w:basedOn w:val="Section"/>
    <w:next w:val="Normal"/>
    <w:qFormat/>
    <w:rsid w:val="00A406B5"/>
    <w:pPr>
      <w:numPr>
        <w:numId w:val="0"/>
      </w:numPr>
    </w:pPr>
  </w:style>
  <w:style w:type="character" w:styleId="FollowedHyperlink">
    <w:name w:val="FollowedHyperlink"/>
    <w:basedOn w:val="DefaultParagraphFont"/>
    <w:uiPriority w:val="99"/>
    <w:semiHidden/>
    <w:unhideWhenUsed/>
    <w:rsid w:val="00FA4E5E"/>
    <w:rPr>
      <w:color w:val="800080" w:themeColor="followedHyperlink"/>
      <w:u w:val="single"/>
    </w:rPr>
  </w:style>
  <w:style w:type="paragraph" w:styleId="Caption">
    <w:name w:val="caption"/>
    <w:basedOn w:val="Normal"/>
    <w:next w:val="Normal"/>
    <w:rsid w:val="00A93647"/>
    <w:pPr>
      <w:spacing w:after="200"/>
    </w:pPr>
    <w:rPr>
      <w:b/>
      <w:bCs/>
      <w:sz w:val="18"/>
      <w:szCs w:val="18"/>
    </w:rPr>
  </w:style>
  <w:style w:type="paragraph" w:styleId="Header">
    <w:name w:val="header"/>
    <w:basedOn w:val="Normal"/>
    <w:link w:val="HeaderChar"/>
    <w:rsid w:val="006A7F8D"/>
    <w:pPr>
      <w:tabs>
        <w:tab w:val="center" w:pos="4320"/>
        <w:tab w:val="right" w:pos="8640"/>
      </w:tabs>
    </w:pPr>
  </w:style>
  <w:style w:type="character" w:customStyle="1" w:styleId="HeaderChar">
    <w:name w:val="Header Char"/>
    <w:basedOn w:val="DefaultParagraphFont"/>
    <w:link w:val="Header"/>
    <w:rsid w:val="006A7F8D"/>
    <w:rPr>
      <w:rFonts w:ascii="Times New Roman" w:hAnsi="Times New Roman"/>
      <w:sz w:val="20"/>
    </w:rPr>
  </w:style>
  <w:style w:type="paragraph" w:styleId="Footer">
    <w:name w:val="footer"/>
    <w:basedOn w:val="Normal"/>
    <w:link w:val="FooterChar"/>
    <w:rsid w:val="006A7F8D"/>
    <w:pPr>
      <w:tabs>
        <w:tab w:val="center" w:pos="4320"/>
        <w:tab w:val="right" w:pos="8640"/>
      </w:tabs>
    </w:pPr>
  </w:style>
  <w:style w:type="character" w:customStyle="1" w:styleId="FooterChar">
    <w:name w:val="Footer Char"/>
    <w:basedOn w:val="DefaultParagraphFont"/>
    <w:link w:val="Footer"/>
    <w:rsid w:val="006A7F8D"/>
    <w:rPr>
      <w:rFonts w:ascii="Times New Roman" w:hAnsi="Times New Roman"/>
      <w:sz w:val="20"/>
    </w:rPr>
  </w:style>
  <w:style w:type="table" w:styleId="TableGrid">
    <w:name w:val="Table Grid"/>
    <w:basedOn w:val="TableNormal"/>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EF071E"/>
    <w:pPr>
      <w:spacing w:before="120"/>
      <w:jc w:val="left"/>
    </w:pPr>
    <w:rPr>
      <w:rFonts w:asciiTheme="minorHAnsi" w:hAnsiTheme="minorHAnsi"/>
      <w:b/>
      <w:bCs/>
      <w:sz w:val="22"/>
      <w:szCs w:val="22"/>
    </w:rPr>
  </w:style>
  <w:style w:type="paragraph" w:styleId="TOC2">
    <w:name w:val="toc 2"/>
    <w:basedOn w:val="Normal"/>
    <w:next w:val="Normal"/>
    <w:autoRedefine/>
    <w:uiPriority w:val="39"/>
    <w:unhideWhenUsed/>
    <w:rsid w:val="00EF071E"/>
    <w:pPr>
      <w:ind w:left="200"/>
      <w:jc w:val="left"/>
    </w:pPr>
    <w:rPr>
      <w:rFonts w:asciiTheme="minorHAnsi" w:hAnsiTheme="minorHAnsi"/>
      <w:i/>
      <w:iCs/>
      <w:sz w:val="22"/>
      <w:szCs w:val="22"/>
    </w:rPr>
  </w:style>
  <w:style w:type="paragraph" w:styleId="TOC3">
    <w:name w:val="toc 3"/>
    <w:basedOn w:val="Normal"/>
    <w:next w:val="Normal"/>
    <w:autoRedefine/>
    <w:unhideWhenUsed/>
    <w:rsid w:val="00EF071E"/>
    <w:pPr>
      <w:ind w:left="400"/>
      <w:jc w:val="left"/>
    </w:pPr>
    <w:rPr>
      <w:rFonts w:asciiTheme="minorHAnsi" w:hAnsiTheme="minorHAnsi"/>
      <w:sz w:val="22"/>
      <w:szCs w:val="22"/>
    </w:rPr>
  </w:style>
  <w:style w:type="paragraph" w:styleId="TOC4">
    <w:name w:val="toc 4"/>
    <w:basedOn w:val="Normal"/>
    <w:next w:val="Normal"/>
    <w:autoRedefine/>
    <w:unhideWhenUsed/>
    <w:rsid w:val="00EF071E"/>
    <w:pPr>
      <w:ind w:left="600"/>
      <w:jc w:val="left"/>
    </w:pPr>
    <w:rPr>
      <w:rFonts w:asciiTheme="minorHAnsi" w:hAnsiTheme="minorHAnsi"/>
      <w:szCs w:val="20"/>
    </w:rPr>
  </w:style>
  <w:style w:type="paragraph" w:styleId="TOC5">
    <w:name w:val="toc 5"/>
    <w:basedOn w:val="Normal"/>
    <w:next w:val="Normal"/>
    <w:autoRedefine/>
    <w:unhideWhenUsed/>
    <w:rsid w:val="00EF071E"/>
    <w:pPr>
      <w:ind w:left="800"/>
      <w:jc w:val="left"/>
    </w:pPr>
    <w:rPr>
      <w:rFonts w:asciiTheme="minorHAnsi" w:hAnsiTheme="minorHAnsi"/>
      <w:szCs w:val="20"/>
    </w:rPr>
  </w:style>
  <w:style w:type="paragraph" w:styleId="TOC6">
    <w:name w:val="toc 6"/>
    <w:basedOn w:val="Normal"/>
    <w:next w:val="Normal"/>
    <w:autoRedefine/>
    <w:unhideWhenUsed/>
    <w:rsid w:val="00EF071E"/>
    <w:pPr>
      <w:ind w:left="1000"/>
      <w:jc w:val="left"/>
    </w:pPr>
    <w:rPr>
      <w:rFonts w:asciiTheme="minorHAnsi" w:hAnsiTheme="minorHAnsi"/>
      <w:szCs w:val="20"/>
    </w:rPr>
  </w:style>
  <w:style w:type="paragraph" w:styleId="TOC7">
    <w:name w:val="toc 7"/>
    <w:basedOn w:val="Normal"/>
    <w:next w:val="Normal"/>
    <w:autoRedefine/>
    <w:unhideWhenUsed/>
    <w:rsid w:val="00EF071E"/>
    <w:pPr>
      <w:ind w:left="1200"/>
      <w:jc w:val="left"/>
    </w:pPr>
    <w:rPr>
      <w:rFonts w:asciiTheme="minorHAnsi" w:hAnsiTheme="minorHAnsi"/>
      <w:szCs w:val="20"/>
    </w:rPr>
  </w:style>
  <w:style w:type="paragraph" w:styleId="TOC8">
    <w:name w:val="toc 8"/>
    <w:basedOn w:val="Normal"/>
    <w:next w:val="Normal"/>
    <w:autoRedefine/>
    <w:unhideWhenUsed/>
    <w:rsid w:val="00EF071E"/>
    <w:pPr>
      <w:ind w:left="1400"/>
      <w:jc w:val="left"/>
    </w:pPr>
    <w:rPr>
      <w:rFonts w:asciiTheme="minorHAnsi" w:hAnsiTheme="minorHAnsi"/>
      <w:szCs w:val="20"/>
    </w:rPr>
  </w:style>
  <w:style w:type="paragraph" w:styleId="TOC9">
    <w:name w:val="toc 9"/>
    <w:basedOn w:val="Normal"/>
    <w:next w:val="Normal"/>
    <w:autoRedefine/>
    <w:unhideWhenUsed/>
    <w:rsid w:val="00EF071E"/>
    <w:pPr>
      <w:ind w:left="1600"/>
      <w:jc w:val="left"/>
    </w:pPr>
    <w:rPr>
      <w:rFonts w:asciiTheme="minorHAnsi" w:hAnsiTheme="minorHAnsi"/>
      <w:szCs w:val="20"/>
    </w:rPr>
  </w:style>
  <w:style w:type="character" w:styleId="CommentReference">
    <w:name w:val="annotation reference"/>
    <w:basedOn w:val="DefaultParagraphFont"/>
    <w:semiHidden/>
    <w:unhideWhenUsed/>
    <w:rsid w:val="00822AC5"/>
    <w:rPr>
      <w:sz w:val="16"/>
      <w:szCs w:val="16"/>
    </w:rPr>
  </w:style>
  <w:style w:type="paragraph" w:styleId="CommentText">
    <w:name w:val="annotation text"/>
    <w:basedOn w:val="Normal"/>
    <w:link w:val="CommentTextChar"/>
    <w:semiHidden/>
    <w:unhideWhenUsed/>
    <w:rsid w:val="00822AC5"/>
    <w:rPr>
      <w:szCs w:val="20"/>
    </w:rPr>
  </w:style>
  <w:style w:type="character" w:customStyle="1" w:styleId="CommentTextChar">
    <w:name w:val="Comment Text Char"/>
    <w:basedOn w:val="DefaultParagraphFont"/>
    <w:link w:val="CommentText"/>
    <w:semiHidden/>
    <w:rsid w:val="00822AC5"/>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822AC5"/>
    <w:rPr>
      <w:b/>
      <w:bCs/>
    </w:rPr>
  </w:style>
  <w:style w:type="character" w:customStyle="1" w:styleId="CommentSubjectChar">
    <w:name w:val="Comment Subject Char"/>
    <w:basedOn w:val="CommentTextChar"/>
    <w:link w:val="CommentSubject"/>
    <w:semiHidden/>
    <w:rsid w:val="00822AC5"/>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9C189D"/>
    <w:rPr>
      <w:rFonts w:ascii="Courier New" w:eastAsia="Times New Roman" w:hAnsi="Courier New" w:cs="Courier New"/>
      <w:sz w:val="20"/>
      <w:szCs w:val="20"/>
    </w:rPr>
  </w:style>
  <w:style w:type="character" w:customStyle="1" w:styleId="Heading3Char">
    <w:name w:val="Heading 3 Char"/>
    <w:basedOn w:val="DefaultParagraphFont"/>
    <w:link w:val="Heading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DefaultParagraphFon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package" Target="embeddings/Microsoft_PowerPoint_Slide.sldx"/><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DRIVER-EU/sumo-connecto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C0515FA8-F7B7-4C96-AEE5-37B101963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3069</Words>
  <Characters>17344</Characters>
  <Application>Microsoft Office Word</Application>
  <DocSecurity>0</DocSecurity>
  <Lines>279</Lines>
  <Paragraphs>95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LinksUpToDate>false</LinksUpToDate>
  <CharactersWithSpaces>20318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2019-03-06T18:05:00Z</dcterms:created>
  <dcterms:modified xsi:type="dcterms:W3CDTF">2019-04-29T14:10:00Z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