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04E7404" w14:textId="5B213341" w:rsidR="00103477" w:rsidRPr="00F61075" w:rsidRDefault="00F61075" w:rsidP="00103477">
      <w:pPr>
        <w:pStyle w:val="Institute"/>
        <w:rPr>
          <w:lang w:val="en-GB"/>
        </w:rPr>
      </w:pPr>
      <w:r w:rsidRPr="00F61075">
        <w:rPr>
          <w:rFonts w:eastAsiaTheme="majorEastAsia" w:cstheme="majorBidi"/>
          <w:spacing w:val="5"/>
          <w:kern w:val="28"/>
          <w:sz w:val="40"/>
          <w:szCs w:val="52"/>
        </w:rPr>
        <w:t>Co-simulation of vehicles and crowds for rescue trials</w:t>
      </w:r>
    </w:p>
    <w:p w14:paraId="341995FC" w14:textId="5A6E8E1D" w:rsidR="00D270BF" w:rsidRPr="00270738" w:rsidRDefault="00505357" w:rsidP="004652A9">
      <w:pPr>
        <w:pStyle w:val="Authors"/>
        <w:rPr>
          <w:lang w:val="nl-NL"/>
        </w:rPr>
      </w:pPr>
      <w:r w:rsidRPr="00270738">
        <w:rPr>
          <w:lang w:val="nl-NL"/>
        </w:rPr>
        <w:t>Yun-Pang Flötteröd</w:t>
      </w:r>
      <w:r w:rsidRPr="00270738">
        <w:rPr>
          <w:vertAlign w:val="superscript"/>
          <w:lang w:val="nl-NL"/>
        </w:rPr>
        <w:t>1*</w:t>
      </w:r>
      <w:r w:rsidR="00E95EB9" w:rsidRPr="00270738">
        <w:rPr>
          <w:lang w:val="nl-NL"/>
        </w:rPr>
        <w:t>, Michael Behrisch</w:t>
      </w:r>
      <w:r w:rsidR="00E95EB9" w:rsidRPr="00270738">
        <w:rPr>
          <w:vertAlign w:val="superscript"/>
          <w:lang w:val="nl-NL"/>
        </w:rPr>
        <w:t>1</w:t>
      </w:r>
      <w:r w:rsidR="00E95EB9" w:rsidRPr="00270738">
        <w:rPr>
          <w:lang w:val="nl-NL"/>
        </w:rPr>
        <w:t>, M</w:t>
      </w:r>
      <w:r w:rsidR="00660B74" w:rsidRPr="00270738">
        <w:rPr>
          <w:lang w:val="nl-NL"/>
        </w:rPr>
        <w:t>artijn Hendriks</w:t>
      </w:r>
      <w:r w:rsidRPr="00270738">
        <w:rPr>
          <w:vertAlign w:val="superscript"/>
          <w:lang w:val="nl-NL"/>
        </w:rPr>
        <w:t>2</w:t>
      </w:r>
      <w:r w:rsidRPr="00270738">
        <w:rPr>
          <w:lang w:val="nl-NL"/>
        </w:rPr>
        <w:t>,</w:t>
      </w:r>
      <w:r w:rsidR="00630853" w:rsidRPr="00270738">
        <w:rPr>
          <w:lang w:val="nl-NL"/>
        </w:rPr>
        <w:t xml:space="preserve"> </w:t>
      </w:r>
      <w:r w:rsidR="00F61075" w:rsidRPr="00270738">
        <w:rPr>
          <w:lang w:val="nl-NL"/>
        </w:rPr>
        <w:t>Jean-Beno</w:t>
      </w:r>
      <w:r w:rsidR="0086722C" w:rsidRPr="00270738">
        <w:rPr>
          <w:lang w:val="nl-NL"/>
        </w:rPr>
        <w:t>î</w:t>
      </w:r>
      <w:r w:rsidR="00F61075" w:rsidRPr="00270738">
        <w:rPr>
          <w:lang w:val="nl-NL"/>
        </w:rPr>
        <w:t>t Bonne</w:t>
      </w:r>
      <w:r w:rsidR="00F61075" w:rsidRPr="00270738">
        <w:rPr>
          <w:vertAlign w:val="superscript"/>
          <w:lang w:val="nl-NL"/>
        </w:rPr>
        <w:t>3</w:t>
      </w:r>
      <w:r w:rsidR="00F61075" w:rsidRPr="00270738">
        <w:rPr>
          <w:lang w:val="nl-NL"/>
        </w:rPr>
        <w:t>, Erik Vullings</w:t>
      </w:r>
      <w:r w:rsidR="00F61075" w:rsidRPr="00270738">
        <w:rPr>
          <w:vertAlign w:val="superscript"/>
          <w:lang w:val="nl-NL"/>
        </w:rPr>
        <w:t>4</w:t>
      </w:r>
      <w:r w:rsidR="00630853" w:rsidRPr="00270738">
        <w:rPr>
          <w:lang w:val="nl-NL"/>
        </w:rPr>
        <w:t xml:space="preserve">, </w:t>
      </w:r>
      <w:r w:rsidR="00F61075" w:rsidRPr="00270738">
        <w:rPr>
          <w:lang w:val="nl-NL"/>
        </w:rPr>
        <w:t>Rinze Bruining</w:t>
      </w:r>
      <w:r w:rsidR="00F61075" w:rsidRPr="00270738">
        <w:rPr>
          <w:vertAlign w:val="superscript"/>
          <w:lang w:val="nl-NL"/>
        </w:rPr>
        <w:t>4</w:t>
      </w:r>
    </w:p>
    <w:p w14:paraId="487DE1DB" w14:textId="77777777" w:rsidR="00103477" w:rsidRPr="00270738" w:rsidRDefault="00103477" w:rsidP="00103477">
      <w:pPr>
        <w:pStyle w:val="Institute"/>
        <w:rPr>
          <w:lang w:val="nl-NL"/>
        </w:rPr>
      </w:pPr>
    </w:p>
    <w:p w14:paraId="22F777AF" w14:textId="7E731575" w:rsidR="00660B74" w:rsidRDefault="00660B74" w:rsidP="00660B74">
      <w:pPr>
        <w:pStyle w:val="Institute"/>
      </w:pPr>
      <w:r>
        <w:rPr>
          <w:vertAlign w:val="superscript"/>
        </w:rPr>
        <w:t xml:space="preserve">1 </w:t>
      </w:r>
      <w:r w:rsidR="00B100D5" w:rsidRPr="00DA4AC1">
        <w:t>German Aerospace Center (DLR)</w:t>
      </w:r>
      <w:r w:rsidR="00B100D5">
        <w:t xml:space="preserve">, Institute of Transportation Systems, Germany </w:t>
      </w:r>
    </w:p>
    <w:p w14:paraId="549BC055" w14:textId="200B3253" w:rsidR="00F73594" w:rsidRDefault="00660B74" w:rsidP="00F73594">
      <w:pPr>
        <w:pStyle w:val="Institute"/>
      </w:pPr>
      <w:r>
        <w:rPr>
          <w:vertAlign w:val="superscript"/>
        </w:rPr>
        <w:t>2</w:t>
      </w:r>
      <w:r w:rsidR="00F73594">
        <w:rPr>
          <w:vertAlign w:val="superscript"/>
        </w:rPr>
        <w:t xml:space="preserve"> </w:t>
      </w:r>
      <w:r w:rsidR="00B100D5">
        <w:t xml:space="preserve">XVR </w:t>
      </w:r>
      <w:proofErr w:type="gramStart"/>
      <w:r w:rsidR="00B100D5">
        <w:t>Simulation</w:t>
      </w:r>
      <w:proofErr w:type="gramEnd"/>
      <w:r w:rsidR="00B100D5" w:rsidRPr="00F61075">
        <w:t xml:space="preserve">, </w:t>
      </w:r>
      <w:r w:rsidR="00B100D5">
        <w:t>The Neth</w:t>
      </w:r>
      <w:r w:rsidR="00B100D5" w:rsidRPr="00F61075">
        <w:t>erland</w:t>
      </w:r>
      <w:r w:rsidR="00B100D5">
        <w:t>s</w:t>
      </w:r>
    </w:p>
    <w:p w14:paraId="542BD52C" w14:textId="19DD0E00" w:rsidR="00F61075" w:rsidRDefault="00F61075" w:rsidP="00F61075">
      <w:pPr>
        <w:pStyle w:val="Institute"/>
      </w:pPr>
      <w:r>
        <w:rPr>
          <w:vertAlign w:val="superscript"/>
        </w:rPr>
        <w:t xml:space="preserve">3 </w:t>
      </w:r>
      <w:r>
        <w:t>Thales SI</w:t>
      </w:r>
      <w:r w:rsidR="009E6B84">
        <w:t xml:space="preserve">X GTS France, </w:t>
      </w:r>
      <w:proofErr w:type="spellStart"/>
      <w:r w:rsidR="009E6B84">
        <w:t>ThereSIS</w:t>
      </w:r>
      <w:proofErr w:type="spellEnd"/>
      <w:r>
        <w:t>, France</w:t>
      </w:r>
    </w:p>
    <w:p w14:paraId="309DE21C" w14:textId="20E4F0FA" w:rsidR="00F61075" w:rsidRPr="004F0443" w:rsidRDefault="00F61075" w:rsidP="00F61075">
      <w:pPr>
        <w:pStyle w:val="Institute"/>
      </w:pPr>
      <w:r w:rsidRPr="004F0443">
        <w:rPr>
          <w:vertAlign w:val="superscript"/>
        </w:rPr>
        <w:t xml:space="preserve">4 </w:t>
      </w:r>
      <w:r w:rsidR="00EF16AD">
        <w:t>T</w:t>
      </w:r>
      <w:r w:rsidR="00EF16AD" w:rsidRPr="00EF16AD">
        <w:t xml:space="preserve">he Netherlands </w:t>
      </w:r>
      <w:proofErr w:type="spellStart"/>
      <w:r w:rsidR="00EF16AD" w:rsidRPr="00EF16AD">
        <w:t>Organisation</w:t>
      </w:r>
      <w:proofErr w:type="spellEnd"/>
      <w:r w:rsidR="00EF16AD" w:rsidRPr="00EF16AD">
        <w:t xml:space="preserve"> for applied scientific research</w:t>
      </w:r>
      <w:r w:rsidR="00EF16AD">
        <w:t xml:space="preserve"> (</w:t>
      </w:r>
      <w:r w:rsidR="00EF16AD" w:rsidRPr="00EF16AD">
        <w:t>TNO</w:t>
      </w:r>
      <w:r w:rsidR="00EF16AD">
        <w:t>)</w:t>
      </w:r>
      <w:r w:rsidRPr="004F0443">
        <w:t xml:space="preserve">, </w:t>
      </w:r>
      <w:r w:rsidR="00EF16AD">
        <w:t xml:space="preserve">The </w:t>
      </w:r>
      <w:r w:rsidRPr="004F0443">
        <w:t>Ne</w:t>
      </w:r>
      <w:r w:rsidR="00EF16AD">
        <w:t>th</w:t>
      </w:r>
      <w:r w:rsidRPr="004F0443">
        <w:t>erland</w:t>
      </w:r>
      <w:r w:rsidR="00EF16AD">
        <w:t>s</w:t>
      </w:r>
    </w:p>
    <w:p w14:paraId="5C9B7D89" w14:textId="77777777" w:rsidR="00F61075" w:rsidRPr="004F0443" w:rsidRDefault="00F61075" w:rsidP="00103477">
      <w:pPr>
        <w:pStyle w:val="Institute"/>
      </w:pPr>
    </w:p>
    <w:p w14:paraId="285F615A" w14:textId="77777777" w:rsidR="00103477" w:rsidRPr="004F0443" w:rsidRDefault="00103477" w:rsidP="00F73594">
      <w:pPr>
        <w:pStyle w:val="Institute"/>
      </w:pPr>
    </w:p>
    <w:p w14:paraId="762E6A45" w14:textId="5CC8D51C" w:rsidR="00F73594" w:rsidRDefault="00524AAE" w:rsidP="00F73594">
      <w:pPr>
        <w:pStyle w:val="Institute"/>
        <w:rPr>
          <w:rStyle w:val="Monospaced"/>
        </w:rPr>
      </w:pPr>
      <w:r>
        <w:rPr>
          <w:vertAlign w:val="superscript"/>
        </w:rPr>
        <w:t>*</w:t>
      </w:r>
      <w:r w:rsidR="004F0443">
        <w:rPr>
          <w:rStyle w:val="Monospaced"/>
        </w:rPr>
        <w:t>yun-pang.floetteroed@</w:t>
      </w:r>
      <w:r w:rsidRPr="00524AAE">
        <w:rPr>
          <w:rStyle w:val="Monospaced"/>
        </w:rPr>
        <w:t>dlr.de</w:t>
      </w:r>
    </w:p>
    <w:p w14:paraId="6DAFE0C2" w14:textId="635869F7" w:rsidR="00527955" w:rsidRDefault="00527955" w:rsidP="00527955">
      <w:pPr>
        <w:pStyle w:val="Abstracttitle"/>
      </w:pPr>
      <w:bookmarkStart w:id="0" w:name="_Toc463255118"/>
      <w:r>
        <w:t>Abstract</w:t>
      </w:r>
      <w:bookmarkEnd w:id="0"/>
    </w:p>
    <w:p w14:paraId="42F74641" w14:textId="1E7A5D97" w:rsidR="006015D3" w:rsidRPr="004F0443" w:rsidRDefault="00DA2A9E" w:rsidP="00582572">
      <w:pPr>
        <w:rPr>
          <w:lang w:val="en-GB"/>
        </w:rPr>
      </w:pPr>
      <w:r>
        <w:rPr>
          <w:lang w:val="en-GB"/>
        </w:rPr>
        <w:t xml:space="preserve">In this paper, the </w:t>
      </w:r>
      <w:r w:rsidR="00582572" w:rsidRPr="00582572">
        <w:rPr>
          <w:lang w:val="en-GB"/>
        </w:rPr>
        <w:t>focus is put on the integration of XVR, SE-Star and SUMO sim</w:t>
      </w:r>
      <w:r w:rsidR="00D177B5">
        <w:rPr>
          <w:lang w:val="en-GB"/>
        </w:rPr>
        <w:t>ulators via the</w:t>
      </w:r>
      <w:r w:rsidR="00554D80">
        <w:rPr>
          <w:lang w:val="en-GB"/>
        </w:rPr>
        <w:t xml:space="preserve"> Driver+ test</w:t>
      </w:r>
      <w:r w:rsidR="00EC1004">
        <w:rPr>
          <w:lang w:val="en-GB"/>
        </w:rPr>
        <w:t>-</w:t>
      </w:r>
      <w:r w:rsidR="00582572" w:rsidRPr="00582572">
        <w:rPr>
          <w:lang w:val="en-GB"/>
        </w:rPr>
        <w:t>bed, where XVR provides different learning environments for all levels of incident command, SE-Star handles crowd simulation and SUMO focuses on vehicular simula</w:t>
      </w:r>
      <w:r w:rsidR="00554D80">
        <w:rPr>
          <w:lang w:val="en-GB"/>
        </w:rPr>
        <w:t>tion and routing. With the test</w:t>
      </w:r>
      <w:r w:rsidR="004C1EC5">
        <w:rPr>
          <w:lang w:val="en-GB"/>
        </w:rPr>
        <w:t>-</w:t>
      </w:r>
      <w:r w:rsidR="00582572" w:rsidRPr="00582572">
        <w:rPr>
          <w:lang w:val="en-GB"/>
        </w:rPr>
        <w:t>bed and the provided services these simulation tools can synchronically exchange information with each other, creating a common simulation space that offers more possibilities for CM-training, trials and tests. A simulation scenario around the train station in Rotterdam, the Netherlands</w:t>
      </w:r>
      <w:r w:rsidR="00EC1004">
        <w:rPr>
          <w:lang w:val="en-GB"/>
        </w:rPr>
        <w:t>,</w:t>
      </w:r>
      <w:r w:rsidR="00582572" w:rsidRPr="00582572">
        <w:rPr>
          <w:lang w:val="en-GB"/>
        </w:rPr>
        <w:t xml:space="preserve"> is established for demonstration of the connected systems.</w:t>
      </w:r>
    </w:p>
    <w:p w14:paraId="4F4D5210" w14:textId="4194B777" w:rsidR="00527955" w:rsidRPr="00EF7D4C" w:rsidRDefault="00E80B22" w:rsidP="00A406B5">
      <w:pPr>
        <w:pStyle w:val="Section"/>
      </w:pPr>
      <w:r w:rsidRPr="00EF7D4C">
        <w:t>Introduction</w:t>
      </w:r>
    </w:p>
    <w:p w14:paraId="5A42D5D8" w14:textId="20BD7B5F" w:rsidR="004E7BA6" w:rsidRPr="004E7BA6" w:rsidRDefault="0086722C" w:rsidP="004E7BA6">
      <w:pPr>
        <w:ind w:left="284" w:firstLine="283"/>
      </w:pPr>
      <w:r w:rsidRPr="004E7BA6">
        <w:t xml:space="preserve">Crisis management (CM) is getting more and more attention worldwide. Different tools and solutions have been developed, but the interoperability between these applications is still project-specific and needs to be enhanced in order to handle crisis situations with various aspects (e.g. rescue procedure, vehicle routing, crowd evacuation, flood prediction) in a complete manner. To facilitate efficient and effective CM-training, trials and tests the EU-funded project Driver+ has developed </w:t>
      </w:r>
      <w:r w:rsidR="00554D80" w:rsidRPr="004E7BA6">
        <w:t xml:space="preserve">an open source cloud-based </w:t>
      </w:r>
      <w:r w:rsidR="00EC1004" w:rsidRPr="004E7BA6">
        <w:t>test</w:t>
      </w:r>
      <w:r w:rsidR="00EC1004">
        <w:t>-</w:t>
      </w:r>
      <w:r w:rsidRPr="004E7BA6">
        <w:t>bed, based on the distributed messaging platform Apache Kafka</w:t>
      </w:r>
      <w:r w:rsidR="00DA2A9E">
        <w:t xml:space="preserve"> </w:t>
      </w:r>
      <w:sdt>
        <w:sdtPr>
          <w:id w:val="-492649666"/>
          <w:citation/>
        </w:sdtPr>
        <w:sdtEndPr/>
        <w:sdtContent>
          <w:r w:rsidR="00DA2A9E">
            <w:fldChar w:fldCharType="begin"/>
          </w:r>
          <w:ins w:id="1" w:author="Autor">
            <w:r w:rsidR="00DF469C">
              <w:instrText xml:space="preserve">CITATION Dri19 \l 1031 </w:instrText>
            </w:r>
            <w:del w:id="2" w:author="Autor">
              <w:r w:rsidR="001F27BB" w:rsidDel="00DF469C">
                <w:delInstrText xml:space="preserve">CITATION Dri19 \l 1031 </w:delInstrText>
              </w:r>
            </w:del>
          </w:ins>
          <w:del w:id="3" w:author="Autor">
            <w:r w:rsidR="00DA2A9E" w:rsidRPr="008504C8" w:rsidDel="00DF469C">
              <w:delInstrText xml:space="preserve"> CITATION Dri19 \l 1031 </w:delInstrText>
            </w:r>
          </w:del>
          <w:r w:rsidR="00DA2A9E">
            <w:fldChar w:fldCharType="separate"/>
          </w:r>
          <w:ins w:id="4" w:author="Autor">
            <w:r w:rsidR="00DF469C">
              <w:rPr>
                <w:noProof/>
              </w:rPr>
              <w:t>(Driver+, Driver+ project, 2019)</w:t>
            </w:r>
          </w:ins>
          <w:del w:id="5" w:author="Autor">
            <w:r w:rsidR="001F27BB" w:rsidDel="00DF469C">
              <w:rPr>
                <w:noProof/>
              </w:rPr>
              <w:delText>(Driver+, Driving Innovation in Crisis Management for European Resilience, 2019)</w:delText>
            </w:r>
          </w:del>
          <w:r w:rsidR="00DA2A9E">
            <w:fldChar w:fldCharType="end"/>
          </w:r>
        </w:sdtContent>
      </w:sdt>
      <w:r w:rsidRPr="004E7BA6">
        <w:t>. Different solutions and simulators were succ</w:t>
      </w:r>
      <w:r w:rsidR="00554D80" w:rsidRPr="004E7BA6">
        <w:t>essfully connected to this test</w:t>
      </w:r>
      <w:r w:rsidR="00C62BEE">
        <w:t>-</w:t>
      </w:r>
      <w:r w:rsidRPr="004E7BA6">
        <w:t>bed</w:t>
      </w:r>
      <w:r w:rsidR="00EC1004">
        <w:t xml:space="preserve"> in order</w:t>
      </w:r>
      <w:r w:rsidRPr="004E7BA6">
        <w:t xml:space="preserve"> to meet the needs of proposed training and experiments.</w:t>
      </w:r>
      <w:r w:rsidR="00401711" w:rsidRPr="004E7BA6">
        <w:t xml:space="preserve"> </w:t>
      </w:r>
    </w:p>
    <w:p w14:paraId="35655667" w14:textId="2F2A1380" w:rsidR="008504C8" w:rsidRDefault="00401711" w:rsidP="004E7BA6">
      <w:pPr>
        <w:ind w:left="284" w:firstLine="283"/>
      </w:pPr>
      <w:r w:rsidRPr="004E7BA6">
        <w:t xml:space="preserve">In addition to develop </w:t>
      </w:r>
      <w:r w:rsidR="00554D80" w:rsidRPr="004E7BA6">
        <w:t xml:space="preserve">a pan-European </w:t>
      </w:r>
      <w:r w:rsidR="00C62BEE" w:rsidRPr="004E7BA6">
        <w:t>test</w:t>
      </w:r>
      <w:r w:rsidR="00C62BEE">
        <w:t>-</w:t>
      </w:r>
      <w:r w:rsidRPr="004E7BA6">
        <w:t>bed for crisis management</w:t>
      </w:r>
      <w:r w:rsidR="004E7BA6" w:rsidRPr="004E7BA6">
        <w:t xml:space="preserve"> Driver+ </w:t>
      </w:r>
      <w:r w:rsidR="004E7BA6">
        <w:t xml:space="preserve">also </w:t>
      </w:r>
      <w:r w:rsidR="004E7BA6" w:rsidRPr="004E7BA6">
        <w:t xml:space="preserve">aims at capability development, emerging a portfolio of solutions and </w:t>
      </w:r>
      <w:r w:rsidR="00505B52">
        <w:t>building</w:t>
      </w:r>
      <w:r w:rsidR="004E7BA6" w:rsidRPr="004E7BA6">
        <w:t xml:space="preserve"> </w:t>
      </w:r>
      <w:r w:rsidR="004E7BA6">
        <w:t>a shared understanding in crisis m</w:t>
      </w:r>
      <w:r w:rsidR="004E7BA6" w:rsidRPr="004E7BA6">
        <w:t>anagement across Europe</w:t>
      </w:r>
      <w:r w:rsidR="004E7BA6">
        <w:t xml:space="preserve">. </w:t>
      </w:r>
      <w:r w:rsidR="00505B52">
        <w:t>To carry out these objectives</w:t>
      </w:r>
      <w:r w:rsidR="00806D95">
        <w:t>,</w:t>
      </w:r>
      <w:r w:rsidR="00505B52">
        <w:t xml:space="preserve"> four trials</w:t>
      </w:r>
      <w:r w:rsidR="00E27BA9">
        <w:t xml:space="preserve"> </w:t>
      </w:r>
      <w:r w:rsidR="00505B52">
        <w:t>have been planned and executed</w:t>
      </w:r>
      <w:r w:rsidR="00E27BA9">
        <w:t xml:space="preserve"> in Poland, France, Austria and Netherlands respectively</w:t>
      </w:r>
      <w:r w:rsidR="002A0455">
        <w:t>.</w:t>
      </w:r>
      <w:r w:rsidR="00E27BA9">
        <w:t xml:space="preserve"> </w:t>
      </w:r>
      <w:r w:rsidR="002A0455">
        <w:t xml:space="preserve">Different solutions and simulators are tested according to the </w:t>
      </w:r>
      <w:r w:rsidR="00E27BA9">
        <w:t>corresponding</w:t>
      </w:r>
      <w:r w:rsidR="002A0455">
        <w:t xml:space="preserve"> </w:t>
      </w:r>
      <w:r w:rsidR="00E27BA9">
        <w:t>trial goals.</w:t>
      </w:r>
      <w:r w:rsidR="00505B52">
        <w:t xml:space="preserve"> Moreover, </w:t>
      </w:r>
      <w:r w:rsidR="00754890">
        <w:t>the annual Innovation for Crisis Management (I4CM) event takes place for knowledge/experience dissemination and sharing and addressing different crisis management issues.</w:t>
      </w:r>
      <w:r w:rsidR="00505B52">
        <w:t xml:space="preserve"> </w:t>
      </w:r>
    </w:p>
    <w:p w14:paraId="346E9D68" w14:textId="2E11DEBB" w:rsidR="00187CAF" w:rsidRDefault="00754890" w:rsidP="00754890">
      <w:pPr>
        <w:ind w:left="284" w:firstLine="283"/>
      </w:pPr>
      <w:bookmarkStart w:id="6" w:name="_Ref785791"/>
      <w:r>
        <w:t>T</w:t>
      </w:r>
      <w:r w:rsidR="00952BEF">
        <w:t xml:space="preserve">his paper </w:t>
      </w:r>
      <w:r w:rsidR="00806D95">
        <w:t>aim</w:t>
      </w:r>
      <w:r w:rsidR="00952BEF">
        <w:t xml:space="preserve">s </w:t>
      </w:r>
      <w:r w:rsidR="00CD1637">
        <w:t xml:space="preserve">to </w:t>
      </w:r>
      <w:r w:rsidR="00952BEF">
        <w:t>integrat</w:t>
      </w:r>
      <w:r w:rsidR="00CD1637">
        <w:t>e</w:t>
      </w:r>
      <w:r w:rsidR="00952BEF">
        <w:t xml:space="preserve"> </w:t>
      </w:r>
      <w:r w:rsidR="00CD1637">
        <w:t>three</w:t>
      </w:r>
      <w:r w:rsidR="00473042">
        <w:t xml:space="preserve"> traffic</w:t>
      </w:r>
      <w:r w:rsidR="00E12DC3">
        <w:t>/visualization</w:t>
      </w:r>
      <w:r w:rsidR="00473042">
        <w:t>-related</w:t>
      </w:r>
      <w:r w:rsidR="00952BEF">
        <w:t xml:space="preserve"> simulators for establishing </w:t>
      </w:r>
      <w:r w:rsidR="00CD1637">
        <w:t xml:space="preserve">a common simulation environment, so that different </w:t>
      </w:r>
      <w:r w:rsidR="00473042">
        <w:t>issues</w:t>
      </w:r>
      <w:r w:rsidR="00CD1637">
        <w:t xml:space="preserve"> of </w:t>
      </w:r>
      <w:r w:rsidR="00952BEF">
        <w:t xml:space="preserve">crisis </w:t>
      </w:r>
      <w:r w:rsidR="00CD1637">
        <w:t>incidents</w:t>
      </w:r>
      <w:r w:rsidR="00473042">
        <w:t>, e.g. crowd evacuation issue</w:t>
      </w:r>
      <w:r w:rsidR="00E12DC3">
        <w:t xml:space="preserve"> and </w:t>
      </w:r>
      <w:r w:rsidR="00473042">
        <w:t>vehicle routing issue,</w:t>
      </w:r>
      <w:r w:rsidR="00CD1637">
        <w:t xml:space="preserve"> can be taken into account </w:t>
      </w:r>
      <w:r w:rsidR="00473042">
        <w:t xml:space="preserve">for </w:t>
      </w:r>
      <w:r w:rsidR="00952BEF">
        <w:t xml:space="preserve">trials and exercises. </w:t>
      </w:r>
      <w:ins w:id="7" w:author="Autor">
        <w:r w:rsidR="00FE58A9">
          <w:t>The simulated travel durations of proposed route alternatives</w:t>
        </w:r>
        <w:r w:rsidR="007047E1">
          <w:t>,</w:t>
        </w:r>
        <w:del w:id="8" w:author="Autor">
          <w:r w:rsidR="00FE58A9" w:rsidDel="007047E1">
            <w:delText xml:space="preserve"> and</w:delText>
          </w:r>
        </w:del>
        <w:r w:rsidR="00FE58A9">
          <w:t xml:space="preserve"> the simulated accessibility information of </w:t>
        </w:r>
        <w:r w:rsidR="00FE58A9">
          <w:lastRenderedPageBreak/>
          <w:t>selected/affected areas</w:t>
        </w:r>
        <w:r w:rsidR="007047E1">
          <w:t>,</w:t>
        </w:r>
        <w:del w:id="9" w:author="Autor">
          <w:r w:rsidR="00FE58A9" w:rsidDel="007047E1">
            <w:delText xml:space="preserve"> </w:delText>
          </w:r>
        </w:del>
        <w:r w:rsidR="007047E1">
          <w:t xml:space="preserve"> the simulated evacuation times and so on </w:t>
        </w:r>
        <w:r w:rsidR="00FE58A9">
          <w:t>can</w:t>
        </w:r>
        <w:r w:rsidR="001A07D7">
          <w:t xml:space="preserve"> also</w:t>
        </w:r>
        <w:r w:rsidR="00FE58A9">
          <w:t xml:space="preserve"> be used to support the decision-making process of crisis management. </w:t>
        </w:r>
      </w:ins>
      <w:r w:rsidR="00952BEF">
        <w:t xml:space="preserve">In Section 2, the Driver+ </w:t>
      </w:r>
      <w:r w:rsidR="00C62BEE">
        <w:t>test-</w:t>
      </w:r>
      <w:r w:rsidR="00952BEF">
        <w:t>bed, the concept to couple the simulato</w:t>
      </w:r>
      <w:r w:rsidR="008D5DA0">
        <w:t>rs</w:t>
      </w:r>
      <w:r w:rsidR="00A0621C" w:rsidRPr="00A0621C">
        <w:t xml:space="preserve"> </w:t>
      </w:r>
      <w:r w:rsidR="00A0621C">
        <w:t>are firstly introduced. T</w:t>
      </w:r>
      <w:r w:rsidR="00952BEF">
        <w:t xml:space="preserve">he adopted simulators </w:t>
      </w:r>
      <w:r w:rsidR="008D5DA0">
        <w:t xml:space="preserve">and their </w:t>
      </w:r>
      <w:r w:rsidR="00A0621C">
        <w:t xml:space="preserve">main </w:t>
      </w:r>
      <w:r w:rsidR="008D5DA0">
        <w:t xml:space="preserve">functions </w:t>
      </w:r>
      <w:r w:rsidR="00A0621C">
        <w:t>related to the test</w:t>
      </w:r>
      <w:r w:rsidR="00C62BEE">
        <w:t>-</w:t>
      </w:r>
      <w:r w:rsidR="00A0621C">
        <w:t>bed will then be e</w:t>
      </w:r>
      <w:r w:rsidR="00952BEF">
        <w:t xml:space="preserve">xplained. </w:t>
      </w:r>
      <w:r w:rsidR="008D5DA0">
        <w:t xml:space="preserve">After that, </w:t>
      </w:r>
      <w:r w:rsidR="00A63D5F">
        <w:t xml:space="preserve">the applied scenario for testing/demonstrating the coupling work is described in Section 3. </w:t>
      </w:r>
      <w:r w:rsidR="003273F3">
        <w:t xml:space="preserve">The respective action plan is clarified and illustrated </w:t>
      </w:r>
      <w:r w:rsidR="00044DB5">
        <w:t>afterwards</w:t>
      </w:r>
      <w:r w:rsidR="003273F3">
        <w:t xml:space="preserve">. </w:t>
      </w:r>
      <w:r w:rsidR="00D506BD">
        <w:t xml:space="preserve">In the end, </w:t>
      </w:r>
      <w:r w:rsidR="00806D95">
        <w:t xml:space="preserve">the </w:t>
      </w:r>
      <w:r w:rsidR="002F5F3F">
        <w:t xml:space="preserve">conclusion is made </w:t>
      </w:r>
      <w:r w:rsidR="00F53CDB">
        <w:t>and the</w:t>
      </w:r>
      <w:r w:rsidR="002F5F3F">
        <w:t xml:space="preserve"> planned work in the next phase is presented.</w:t>
      </w:r>
    </w:p>
    <w:bookmarkEnd w:id="6"/>
    <w:p w14:paraId="698A15CF" w14:textId="42BE3985" w:rsidR="00DA4AC1" w:rsidRDefault="00C62BEE" w:rsidP="00E80B22">
      <w:pPr>
        <w:pStyle w:val="Section"/>
      </w:pPr>
      <w:r>
        <w:t>Test-</w:t>
      </w:r>
      <w:r w:rsidR="003847D0">
        <w:t>bed and s</w:t>
      </w:r>
      <w:r w:rsidR="004F0443">
        <w:t>imulators</w:t>
      </w:r>
    </w:p>
    <w:p w14:paraId="0C5658D5" w14:textId="7DF864CF" w:rsidR="00A51EB4" w:rsidRDefault="00B273C9" w:rsidP="0000001C">
      <w:pPr>
        <w:ind w:left="284" w:firstLine="283"/>
      </w:pPr>
      <w:r>
        <w:t>To simulate</w:t>
      </w:r>
      <w:r w:rsidR="00E65A49">
        <w:t xml:space="preserve"> a</w:t>
      </w:r>
      <w:r w:rsidR="0078534B">
        <w:t xml:space="preserve"> </w:t>
      </w:r>
      <w:r w:rsidR="00E65A49">
        <w:t xml:space="preserve">pre-defined crisis situation </w:t>
      </w:r>
      <w:r w:rsidR="00C05A0A">
        <w:t>with different aspects</w:t>
      </w:r>
      <w:r w:rsidR="00806D95">
        <w:t>,</w:t>
      </w:r>
      <w:r w:rsidR="00C05A0A">
        <w:t xml:space="preserve"> </w:t>
      </w:r>
      <w:r w:rsidR="00E65A49">
        <w:t xml:space="preserve">the related </w:t>
      </w:r>
      <w:r w:rsidR="0078534B">
        <w:t xml:space="preserve">simulators </w:t>
      </w:r>
      <w:r w:rsidR="00D177B5">
        <w:t>communicate</w:t>
      </w:r>
      <w:r w:rsidR="0078534B">
        <w:t xml:space="preserve"> and</w:t>
      </w:r>
      <w:r w:rsidR="00D177B5">
        <w:t xml:space="preserve"> synchronize with </w:t>
      </w:r>
      <w:r w:rsidR="00554D80">
        <w:t xml:space="preserve">each other via the Driver+ </w:t>
      </w:r>
      <w:r w:rsidR="00C62BEE">
        <w:t>test-</w:t>
      </w:r>
      <w:r w:rsidR="00D177B5">
        <w:t xml:space="preserve">bed </w:t>
      </w:r>
      <w:r w:rsidR="00C62BEE">
        <w:t xml:space="preserve">based on the </w:t>
      </w:r>
      <w:r w:rsidR="00D177B5">
        <w:t>Kafka</w:t>
      </w:r>
      <w:r w:rsidR="00C62BEE">
        <w:t xml:space="preserve"> messaging system</w:t>
      </w:r>
      <w:r w:rsidR="00D177B5">
        <w:t>.</w:t>
      </w:r>
      <w:r w:rsidR="00E65A49">
        <w:t xml:space="preserve"> In the following,</w:t>
      </w:r>
      <w:r w:rsidR="00D177B5">
        <w:t xml:space="preserve"> </w:t>
      </w:r>
      <w:r w:rsidR="00C67B65">
        <w:t xml:space="preserve">Kafka’s framework and its current development status and functions will be introduced. After that, </w:t>
      </w:r>
      <w:r w:rsidR="00CF5003">
        <w:t>the concept to couple the three simulators, XVR, SE-Star and SUMO, is explained. T</w:t>
      </w:r>
      <w:r w:rsidR="00E65A49">
        <w:t xml:space="preserve">he main characters and </w:t>
      </w:r>
      <w:r w:rsidR="00EF0E78">
        <w:t xml:space="preserve">applied </w:t>
      </w:r>
      <w:r w:rsidR="00E65A49">
        <w:t xml:space="preserve">functions of the simulators and </w:t>
      </w:r>
      <w:r w:rsidR="00F44EAA">
        <w:t>the</w:t>
      </w:r>
      <w:r w:rsidR="00E65A49">
        <w:t xml:space="preserve"> ways to connect </w:t>
      </w:r>
      <w:r w:rsidR="00F44EAA">
        <w:t xml:space="preserve">them </w:t>
      </w:r>
      <w:r w:rsidR="00CF5003">
        <w:t>to Kafka are explained accordingly.</w:t>
      </w:r>
    </w:p>
    <w:p w14:paraId="36CC5A02" w14:textId="014F322A" w:rsidR="00C67B65" w:rsidRPr="00884C46" w:rsidRDefault="00554D80" w:rsidP="004E7C0A">
      <w:pPr>
        <w:pStyle w:val="Subsection"/>
        <w:tabs>
          <w:tab w:val="clear" w:pos="3119"/>
          <w:tab w:val="num" w:pos="567"/>
        </w:tabs>
        <w:ind w:left="567"/>
        <w:pPrChange w:id="10" w:author="Autor">
          <w:pPr>
            <w:pStyle w:val="Subsection"/>
          </w:pPr>
        </w:pPrChange>
      </w:pPr>
      <w:r w:rsidRPr="00884C46">
        <w:t xml:space="preserve">Driver+ </w:t>
      </w:r>
      <w:r w:rsidR="00C62BEE" w:rsidRPr="00884C46">
        <w:t>Test</w:t>
      </w:r>
      <w:r w:rsidR="00C62BEE">
        <w:t>-</w:t>
      </w:r>
      <w:r w:rsidR="00C67B65" w:rsidRPr="00884C46">
        <w:t>bed</w:t>
      </w:r>
    </w:p>
    <w:p w14:paraId="61662799" w14:textId="7FD664DD" w:rsidR="001F324A" w:rsidRDefault="00806D95" w:rsidP="001F324A">
      <w:pPr>
        <w:ind w:firstLine="567"/>
      </w:pPr>
      <w:r>
        <w:t xml:space="preserve">The </w:t>
      </w:r>
      <w:r w:rsidR="00145E04">
        <w:t xml:space="preserve">Driver+ </w:t>
      </w:r>
      <w:r w:rsidR="00C62BEE">
        <w:t>test-</w:t>
      </w:r>
      <w:r w:rsidR="00145E04">
        <w:t>bed is the essential technical infrastructure for all trials and exercises</w:t>
      </w:r>
      <w:r w:rsidR="00CD3CD6">
        <w:t xml:space="preserve"> in the project</w:t>
      </w:r>
      <w:r w:rsidR="00145E04">
        <w:t xml:space="preserve">. </w:t>
      </w:r>
      <w:r w:rsidR="00F06314">
        <w:t xml:space="preserve">The objectives of the Driver+ </w:t>
      </w:r>
      <w:r w:rsidR="00C62BEE">
        <w:t>test-</w:t>
      </w:r>
      <w:r w:rsidR="00F06314">
        <w:t>bed are not only to exchange information</w:t>
      </w:r>
      <w:r>
        <w:t>,</w:t>
      </w:r>
      <w:r w:rsidR="00F06314">
        <w:t xml:space="preserve"> but </w:t>
      </w:r>
      <w:r w:rsidR="00E02243">
        <w:t xml:space="preserve">also to test solutions with </w:t>
      </w:r>
      <w:r w:rsidR="00854CFB">
        <w:t xml:space="preserve">given </w:t>
      </w:r>
      <w:r w:rsidR="00F06314">
        <w:t xml:space="preserve">fictitious </w:t>
      </w:r>
      <w:r w:rsidR="00854CFB">
        <w:t>incident</w:t>
      </w:r>
      <w:r w:rsidR="00E02243">
        <w:t>s,</w:t>
      </w:r>
      <w:r w:rsidR="00854CFB">
        <w:t xml:space="preserve"> </w:t>
      </w:r>
      <w:r w:rsidR="00F06314">
        <w:t xml:space="preserve">created by simulators. </w:t>
      </w:r>
      <w:r w:rsidR="000E5CCE">
        <w:t>The former one can be carried out with the Common Information Space (CIS)</w:t>
      </w:r>
      <w:r w:rsidR="00854CFB">
        <w:t xml:space="preserve"> of the </w:t>
      </w:r>
      <w:r w:rsidR="00C62BEE">
        <w:t>test-</w:t>
      </w:r>
      <w:r w:rsidR="00854CFB">
        <w:t>bed,</w:t>
      </w:r>
      <w:r w:rsidR="000E5CCE">
        <w:t xml:space="preserve"> while the latter one can be achieved with the Common Simulation Space (CSS), as </w:t>
      </w:r>
      <w:r w:rsidR="009D28DC">
        <w:t>illustrated</w:t>
      </w:r>
      <w:r w:rsidR="000E5CCE">
        <w:t xml:space="preserve"> in</w:t>
      </w:r>
      <w:r w:rsidR="00A00468">
        <w:t xml:space="preserve"> the </w:t>
      </w:r>
      <w:r w:rsidR="00C62BEE">
        <w:t>test-</w:t>
      </w:r>
      <w:r w:rsidR="00A00468">
        <w:t>bed framework in</w:t>
      </w:r>
      <w:r w:rsidR="000E5CCE">
        <w:t xml:space="preserve"> </w:t>
      </w:r>
      <w:r w:rsidR="000E5CCE">
        <w:fldChar w:fldCharType="begin"/>
      </w:r>
      <w:r w:rsidR="000E5CCE">
        <w:instrText xml:space="preserve"> REF _Ref2617073 \h </w:instrText>
      </w:r>
      <w:r w:rsidR="000E5CCE">
        <w:fldChar w:fldCharType="separate"/>
      </w:r>
      <w:r w:rsidR="00921C42">
        <w:t xml:space="preserve">Figure </w:t>
      </w:r>
      <w:r w:rsidR="00921C42">
        <w:rPr>
          <w:noProof/>
        </w:rPr>
        <w:t>1</w:t>
      </w:r>
      <w:r w:rsidR="000E5CCE">
        <w:fldChar w:fldCharType="end"/>
      </w:r>
      <w:r w:rsidR="000E5CCE">
        <w:t xml:space="preserve">. </w:t>
      </w:r>
      <w:r>
        <w:t>Multiple simulators which can simulate an aspect of the crisis can connect to the CSS part of the test-bed</w:t>
      </w:r>
      <w:r w:rsidR="000E5CCE">
        <w:t xml:space="preserve">. They can operate independently or interoperate with other simulators, </w:t>
      </w:r>
      <w:r w:rsidR="00E02243">
        <w:t>where</w:t>
      </w:r>
      <w:r w:rsidR="007E1D80">
        <w:t xml:space="preserve"> the necessary couplings </w:t>
      </w:r>
      <w:r w:rsidR="000E5CCE">
        <w:t xml:space="preserve">need to be established. </w:t>
      </w:r>
      <w:r w:rsidR="00854CFB">
        <w:t xml:space="preserve">There is a gateway to connect the CIS and CSS. With this gateway, the created fictitious incidents can be provided to the CIS and solutions can request changes to the simulation </w:t>
      </w:r>
      <w:sdt>
        <w:sdtPr>
          <w:id w:val="-145053763"/>
          <w:citation/>
        </w:sdtPr>
        <w:sdtEndPr/>
        <w:sdtContent>
          <w:r w:rsidR="00854CFB">
            <w:fldChar w:fldCharType="begin"/>
          </w:r>
          <w:r w:rsidR="00854CFB" w:rsidRPr="00854CFB">
            <w:instrText xml:space="preserve"> CITATION Vul19 \l 1031 </w:instrText>
          </w:r>
          <w:r w:rsidR="00854CFB">
            <w:fldChar w:fldCharType="separate"/>
          </w:r>
          <w:r w:rsidR="001F27BB">
            <w:rPr>
              <w:noProof/>
            </w:rPr>
            <w:t>(Vullings, 2019)</w:t>
          </w:r>
          <w:r w:rsidR="00854CFB">
            <w:fldChar w:fldCharType="end"/>
          </w:r>
        </w:sdtContent>
      </w:sdt>
      <w:r w:rsidR="00854CFB">
        <w:t xml:space="preserve">. </w:t>
      </w:r>
      <w:r w:rsidR="009F4D2E">
        <w:t>The</w:t>
      </w:r>
      <w:r w:rsidR="00AD0605">
        <w:t xml:space="preserve"> </w:t>
      </w:r>
      <w:r w:rsidR="00C62BEE">
        <w:t>test-</w:t>
      </w:r>
      <w:r w:rsidR="009F4D2E">
        <w:t>bed</w:t>
      </w:r>
      <w:r w:rsidR="00AD0605">
        <w:t xml:space="preserve"> also provides additional tools</w:t>
      </w:r>
      <w:r w:rsidR="009F4D2E" w:rsidRPr="005A30C9">
        <w:t xml:space="preserve">, such as </w:t>
      </w:r>
      <w:r w:rsidR="00AD0605">
        <w:t xml:space="preserve">a </w:t>
      </w:r>
      <w:r w:rsidR="009F4D2E" w:rsidRPr="005A30C9">
        <w:t xml:space="preserve">time service </w:t>
      </w:r>
      <w:r w:rsidR="00AD0605">
        <w:t xml:space="preserve">for keeping track of the simulation time, </w:t>
      </w:r>
      <w:r w:rsidR="009F4D2E" w:rsidRPr="005A30C9">
        <w:t xml:space="preserve">and </w:t>
      </w:r>
      <w:r w:rsidR="00AD0605">
        <w:t xml:space="preserve">a </w:t>
      </w:r>
      <w:r w:rsidR="009F4D2E" w:rsidRPr="005A30C9">
        <w:t>scenario manager</w:t>
      </w:r>
      <w:r w:rsidR="009F4D2E">
        <w:t xml:space="preserve"> </w:t>
      </w:r>
      <w:r w:rsidR="00AD0605">
        <w:t xml:space="preserve">to prepare and run a scenario with events </w:t>
      </w:r>
      <w:r w:rsidR="009F4D2E">
        <w:t>(see</w:t>
      </w:r>
      <w:r w:rsidR="009F4D2E" w:rsidRPr="005A30C9">
        <w:t xml:space="preserve"> </w:t>
      </w:r>
      <w:r w:rsidR="009F4D2E" w:rsidRPr="005A30C9">
        <w:fldChar w:fldCharType="begin"/>
      </w:r>
      <w:r w:rsidR="009F4D2E" w:rsidRPr="005A30C9">
        <w:instrText xml:space="preserve"> REF _Ref2617073 \h </w:instrText>
      </w:r>
      <w:r w:rsidR="009F4D2E" w:rsidRPr="005A30C9">
        <w:fldChar w:fldCharType="separate"/>
      </w:r>
      <w:r w:rsidR="00921C42">
        <w:t xml:space="preserve">Figure </w:t>
      </w:r>
      <w:r w:rsidR="00921C42">
        <w:rPr>
          <w:noProof/>
        </w:rPr>
        <w:t>1</w:t>
      </w:r>
      <w:r w:rsidR="009F4D2E" w:rsidRPr="005A30C9">
        <w:fldChar w:fldCharType="end"/>
      </w:r>
      <w:r w:rsidR="009F4D2E">
        <w:t>)</w:t>
      </w:r>
      <w:r w:rsidR="009F4D2E" w:rsidRPr="005A30C9">
        <w:t>.</w:t>
      </w:r>
      <w:r w:rsidR="009F4D2E">
        <w:t xml:space="preserve"> These tools</w:t>
      </w:r>
      <w:r w:rsidR="00AD0605">
        <w:t xml:space="preserve">, including the test-bed, </w:t>
      </w:r>
      <w:r w:rsidR="009F4D2E">
        <w:t xml:space="preserve">are available as Docker </w:t>
      </w:r>
      <w:r w:rsidR="00AD0605">
        <w:t xml:space="preserve">images </w:t>
      </w:r>
      <w:r w:rsidR="009F4D2E">
        <w:t>and can be easily used</w:t>
      </w:r>
      <w:r w:rsidR="00714F80">
        <w:t xml:space="preserve"> and combined in a Docker environment.</w:t>
      </w:r>
    </w:p>
    <w:p w14:paraId="25D06307" w14:textId="16F2A293" w:rsidR="000E5CCE" w:rsidRDefault="00497DEC" w:rsidP="00270CD3">
      <w:pPr>
        <w:ind w:firstLine="567"/>
      </w:pPr>
      <w:r>
        <w:t xml:space="preserve">With </w:t>
      </w:r>
      <w:r w:rsidR="001F324A">
        <w:t>regard</w:t>
      </w:r>
      <w:r w:rsidR="00C62BEE">
        <w:t>s</w:t>
      </w:r>
      <w:r w:rsidR="001F324A">
        <w:t xml:space="preserve"> to</w:t>
      </w:r>
      <w:r>
        <w:t xml:space="preserve"> the flexibility of open source software and the available adapters </w:t>
      </w:r>
      <w:r w:rsidR="001F324A">
        <w:t xml:space="preserve">to connect to the </w:t>
      </w:r>
      <w:r w:rsidR="00C62BEE">
        <w:t>test-</w:t>
      </w:r>
      <w:r w:rsidR="001F324A">
        <w:t>bed</w:t>
      </w:r>
      <w:r w:rsidR="00BD6125">
        <w:t>,</w:t>
      </w:r>
      <w:r w:rsidR="001F324A">
        <w:t xml:space="preserve"> </w:t>
      </w:r>
      <w:r>
        <w:t xml:space="preserve">the </w:t>
      </w:r>
      <w:r w:rsidR="00270CD3">
        <w:t xml:space="preserve">development of the </w:t>
      </w:r>
      <w:r>
        <w:t xml:space="preserve">CSS and CIS are based on </w:t>
      </w:r>
      <w:r w:rsidR="001F324A">
        <w:t xml:space="preserve">the open source streaming platform, Apache Kafka. </w:t>
      </w:r>
      <w:r w:rsidR="009D68F2">
        <w:t xml:space="preserve">It </w:t>
      </w:r>
      <w:r w:rsidR="00BD6125">
        <w:t>is set up using Docker, such that it can run both</w:t>
      </w:r>
      <w:r w:rsidR="009D68F2">
        <w:t xml:space="preserve"> in cloud </w:t>
      </w:r>
      <w:r w:rsidR="00BD6125">
        <w:t>and locally</w:t>
      </w:r>
      <w:r w:rsidR="009D68F2">
        <w:t xml:space="preserve">. </w:t>
      </w:r>
      <w:r w:rsidR="00C62BEE">
        <w:t xml:space="preserve">The </w:t>
      </w:r>
      <w:r w:rsidR="000966B0">
        <w:t>Avro schema</w:t>
      </w:r>
      <w:r w:rsidR="00C62BEE">
        <w:t xml:space="preserve"> format</w:t>
      </w:r>
      <w:r w:rsidR="000966B0">
        <w:t xml:space="preserve"> is used to define the respective data schemas</w:t>
      </w:r>
      <w:r w:rsidR="00B9294D">
        <w:t xml:space="preserve">. </w:t>
      </w:r>
      <w:r w:rsidR="001F324A">
        <w:t>Currently, connect</w:t>
      </w:r>
      <w:r w:rsidR="00BD6125">
        <w:t>o</w:t>
      </w:r>
      <w:r w:rsidR="001F324A">
        <w:t>rs in Java, C</w:t>
      </w:r>
      <w:r w:rsidR="00F31E37">
        <w:t xml:space="preserve">#, </w:t>
      </w:r>
      <w:proofErr w:type="spellStart"/>
      <w:r w:rsidR="00BD6125">
        <w:t>TypeScript</w:t>
      </w:r>
      <w:proofErr w:type="spellEnd"/>
      <w:r w:rsidR="00BD6125">
        <w:t xml:space="preserve"> </w:t>
      </w:r>
      <w:r w:rsidR="00F31E37">
        <w:t>and Python are available</w:t>
      </w:r>
      <w:r w:rsidR="00BD6125">
        <w:t xml:space="preserve"> to connect to </w:t>
      </w:r>
      <w:r w:rsidR="00F31E37">
        <w:t xml:space="preserve">the Driver+ </w:t>
      </w:r>
      <w:r w:rsidR="00C62BEE">
        <w:t>test-</w:t>
      </w:r>
      <w:r w:rsidR="00F31E37">
        <w:t xml:space="preserve">bed </w:t>
      </w:r>
      <w:r w:rsidR="00BD6125">
        <w:t xml:space="preserve">from those programming languages. Additionally, a REST adapter is available. Using these adapters, the Driver+ test-bed facilitates users to easily add additional </w:t>
      </w:r>
      <w:r w:rsidR="00F31E37">
        <w:t>modelling and simulation functionality</w:t>
      </w:r>
      <w:r w:rsidR="008C0281">
        <w:t>.</w:t>
      </w:r>
    </w:p>
    <w:p w14:paraId="2690FD95" w14:textId="77777777" w:rsidR="004B4D2A" w:rsidRDefault="004B4D2A" w:rsidP="00C67B65"/>
    <w:bookmarkStart w:id="11" w:name="_Hlk526263847"/>
    <w:p w14:paraId="1F44F957" w14:textId="3F220266" w:rsidR="000E5CCE" w:rsidDel="00F37BF5" w:rsidRDefault="004435A6" w:rsidP="00055F49">
      <w:pPr>
        <w:pStyle w:val="Beschriftung"/>
        <w:jc w:val="center"/>
        <w:rPr>
          <w:del w:id="12" w:author="Autor"/>
          <w:rFonts w:ascii="Arial" w:hAnsi="Arial" w:cs="Arial"/>
          <w:b w:val="0"/>
          <w:lang w:val="en-GB"/>
        </w:rPr>
      </w:pPr>
      <w:r w:rsidRPr="00E25D48">
        <w:rPr>
          <w:rFonts w:ascii="Arial" w:hAnsi="Arial" w:cs="Arial"/>
          <w:b w:val="0"/>
          <w:lang w:val="en-GB"/>
        </w:rPr>
        <w:object w:dxaOrig="4281" w:dyaOrig="2407" w14:anchorId="71326E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pt;height:235.2pt" o:ole="">
            <v:imagedata r:id="rId9" o:title="" cropbottom="15650f" cropright="18226f"/>
          </v:shape>
          <o:OLEObject Type="Embed" ProgID="PowerPoint.Slide.12" ShapeID="_x0000_i1025" DrawAspect="Content" ObjectID="_1618310001" r:id="rId10"/>
        </w:object>
      </w:r>
      <w:bookmarkEnd w:id="11"/>
    </w:p>
    <w:p w14:paraId="631653E7" w14:textId="3740D976" w:rsidR="00C67B65" w:rsidRDefault="000B730D">
      <w:pPr>
        <w:pStyle w:val="Beschriftung"/>
        <w:jc w:val="center"/>
        <w:pPrChange w:id="13" w:author="Autor">
          <w:pPr>
            <w:pStyle w:val="Beschriftung"/>
          </w:pPr>
        </w:pPrChange>
      </w:pPr>
      <w:bookmarkStart w:id="14" w:name="_Ref2617073"/>
      <w:r>
        <w:t xml:space="preserve">Figure </w:t>
      </w:r>
      <w:r w:rsidR="00487171">
        <w:rPr>
          <w:noProof/>
        </w:rPr>
        <w:fldChar w:fldCharType="begin"/>
      </w:r>
      <w:r w:rsidR="00487171">
        <w:rPr>
          <w:noProof/>
        </w:rPr>
        <w:instrText xml:space="preserve"> SEQ Figure \* ARABIC </w:instrText>
      </w:r>
      <w:r w:rsidR="00487171">
        <w:rPr>
          <w:noProof/>
        </w:rPr>
        <w:fldChar w:fldCharType="separate"/>
      </w:r>
      <w:r w:rsidR="00921C42">
        <w:rPr>
          <w:noProof/>
        </w:rPr>
        <w:t>1</w:t>
      </w:r>
      <w:r w:rsidR="00487171">
        <w:rPr>
          <w:noProof/>
        </w:rPr>
        <w:fldChar w:fldCharType="end"/>
      </w:r>
      <w:bookmarkEnd w:id="14"/>
      <w:r w:rsidR="00C67B65">
        <w:t xml:space="preserve"> Overview of the fr</w:t>
      </w:r>
      <w:r w:rsidR="00A500C6">
        <w:t xml:space="preserve">amework of the </w:t>
      </w:r>
      <w:r w:rsidR="00C62BEE">
        <w:t>test-</w:t>
      </w:r>
      <w:r w:rsidR="00A500C6">
        <w:t xml:space="preserve">bed </w:t>
      </w:r>
      <w:sdt>
        <w:sdtPr>
          <w:id w:val="343289684"/>
          <w:citation/>
        </w:sdtPr>
        <w:sdtEndPr/>
        <w:sdtContent>
          <w:r w:rsidR="00A500C6">
            <w:fldChar w:fldCharType="begin"/>
          </w:r>
          <w:r w:rsidR="00A500C6" w:rsidRPr="00A500C6">
            <w:instrText xml:space="preserve"> CITATION Vul19 \l 1031 </w:instrText>
          </w:r>
          <w:r w:rsidR="00A500C6">
            <w:fldChar w:fldCharType="separate"/>
          </w:r>
          <w:r w:rsidR="001F27BB">
            <w:rPr>
              <w:noProof/>
            </w:rPr>
            <w:t>(Vullings, 2019)</w:t>
          </w:r>
          <w:r w:rsidR="00A500C6">
            <w:fldChar w:fldCharType="end"/>
          </w:r>
        </w:sdtContent>
      </w:sdt>
      <w:r w:rsidR="00A500C6">
        <w:t>.</w:t>
      </w:r>
    </w:p>
    <w:p w14:paraId="4BC14FC5" w14:textId="77777777" w:rsidR="0028322B" w:rsidRPr="0028322B" w:rsidRDefault="0028322B" w:rsidP="0028322B"/>
    <w:p w14:paraId="43B5FC94" w14:textId="0B66C4AC" w:rsidR="00996AF4" w:rsidRPr="003F3BC7" w:rsidRDefault="00996AF4" w:rsidP="004E7C0A">
      <w:pPr>
        <w:pStyle w:val="Subsection"/>
        <w:tabs>
          <w:tab w:val="clear" w:pos="3119"/>
          <w:tab w:val="num" w:pos="567"/>
        </w:tabs>
        <w:ind w:left="567"/>
        <w:pPrChange w:id="15" w:author="Autor">
          <w:pPr>
            <w:pStyle w:val="Subsection"/>
          </w:pPr>
        </w:pPrChange>
      </w:pPr>
      <w:r w:rsidRPr="003F3BC7">
        <w:t xml:space="preserve">Coupling concept </w:t>
      </w:r>
    </w:p>
    <w:p w14:paraId="37A79F98" w14:textId="3CF39429" w:rsidR="00996AF4" w:rsidRDefault="00996AF4" w:rsidP="001C5D28">
      <w:r w:rsidRPr="003F3BC7">
        <w:t>The</w:t>
      </w:r>
      <w:r w:rsidR="001C5D28" w:rsidRPr="003F3BC7">
        <w:t xml:space="preserve"> main</w:t>
      </w:r>
      <w:r w:rsidRPr="003F3BC7">
        <w:t xml:space="preserve"> goal</w:t>
      </w:r>
      <w:r w:rsidR="001C5D28" w:rsidRPr="003F3BC7">
        <w:t xml:space="preserve"> of the </w:t>
      </w:r>
      <w:r w:rsidR="00721BC2">
        <w:t xml:space="preserve">current </w:t>
      </w:r>
      <w:r w:rsidR="001C5D28" w:rsidRPr="003F3BC7">
        <w:t xml:space="preserve">coupling work is to </w:t>
      </w:r>
      <w:r w:rsidR="00846201">
        <w:t xml:space="preserve">carry out </w:t>
      </w:r>
      <w:r w:rsidR="003F3BC7" w:rsidRPr="003F3BC7">
        <w:t xml:space="preserve">a common simulation </w:t>
      </w:r>
      <w:r w:rsidR="00846201">
        <w:t xml:space="preserve">environment </w:t>
      </w:r>
      <w:r w:rsidR="003F3BC7" w:rsidRPr="003F3BC7">
        <w:t>with consideration of vehicles, pedestrians</w:t>
      </w:r>
      <w:r w:rsidR="00B2396C">
        <w:t xml:space="preserve">, </w:t>
      </w:r>
      <w:r w:rsidR="003F3BC7" w:rsidRPr="003F3BC7">
        <w:t>and real-time vehicle dispatching</w:t>
      </w:r>
      <w:r w:rsidR="00846201">
        <w:t xml:space="preserve">, </w:t>
      </w:r>
      <w:r w:rsidR="003F3BC7" w:rsidRPr="003F3BC7">
        <w:t>routing</w:t>
      </w:r>
      <w:r w:rsidR="00846201">
        <w:t xml:space="preserve"> and positioning</w:t>
      </w:r>
      <w:r w:rsidR="003F3BC7" w:rsidRPr="003F3BC7">
        <w:t xml:space="preserve">. </w:t>
      </w:r>
      <w:r w:rsidR="00846201">
        <w:t xml:space="preserve">This simulation environment can </w:t>
      </w:r>
      <w:r w:rsidR="00A60B96">
        <w:t xml:space="preserve">then </w:t>
      </w:r>
      <w:r w:rsidR="00846201">
        <w:t xml:space="preserve">be </w:t>
      </w:r>
      <w:r w:rsidR="001976BC">
        <w:t xml:space="preserve">interactively </w:t>
      </w:r>
      <w:r w:rsidR="00846201">
        <w:t xml:space="preserve">used </w:t>
      </w:r>
      <w:r w:rsidR="001976BC">
        <w:t xml:space="preserve">by trainees </w:t>
      </w:r>
      <w:r w:rsidR="00846201">
        <w:t xml:space="preserve">for </w:t>
      </w:r>
      <w:r w:rsidR="00AC30B4">
        <w:t xml:space="preserve">crisis </w:t>
      </w:r>
      <w:r w:rsidR="00846201">
        <w:t>trials and e</w:t>
      </w:r>
      <w:r w:rsidR="00AC30B4">
        <w:t>xercises</w:t>
      </w:r>
      <w:r w:rsidR="00846201">
        <w:t>.</w:t>
      </w:r>
    </w:p>
    <w:p w14:paraId="0AA97CCD" w14:textId="709450B5" w:rsidR="000A000A" w:rsidRDefault="004869C1" w:rsidP="001C5D28">
      <w:r>
        <w:t xml:space="preserve">The whole coupling work is based on the </w:t>
      </w:r>
      <w:r w:rsidR="00464AC2">
        <w:t>Driver+ test-bed</w:t>
      </w:r>
      <w:r>
        <w:t xml:space="preserve"> and </w:t>
      </w:r>
      <w:r w:rsidR="00A500C6">
        <w:t>illustrated</w:t>
      </w:r>
      <w:r w:rsidR="00604DBB">
        <w:t xml:space="preserve"> in </w:t>
      </w:r>
      <w:r w:rsidR="00604DBB">
        <w:fldChar w:fldCharType="begin"/>
      </w:r>
      <w:r w:rsidR="00604DBB">
        <w:instrText xml:space="preserve"> REF _Ref2604188 \h </w:instrText>
      </w:r>
      <w:r w:rsidR="00604DBB">
        <w:fldChar w:fldCharType="separate"/>
      </w:r>
      <w:r w:rsidR="00921C42">
        <w:t xml:space="preserve">Figure </w:t>
      </w:r>
      <w:r w:rsidR="00921C42">
        <w:rPr>
          <w:noProof/>
        </w:rPr>
        <w:t>2</w:t>
      </w:r>
      <w:r w:rsidR="00604DBB">
        <w:fldChar w:fldCharType="end"/>
      </w:r>
      <w:r w:rsidR="00604DBB">
        <w:t xml:space="preserve">. </w:t>
      </w:r>
      <w:r w:rsidR="00AD46EF">
        <w:t xml:space="preserve">All simulators are synchronized with the time service provided by the </w:t>
      </w:r>
      <w:r w:rsidR="00464AC2">
        <w:t>test-</w:t>
      </w:r>
      <w:r w:rsidR="00AD46EF">
        <w:t xml:space="preserve">bed. </w:t>
      </w:r>
      <w:r w:rsidR="00A60B96">
        <w:t xml:space="preserve">There is a trial manager tool in the </w:t>
      </w:r>
      <w:r w:rsidR="00464AC2">
        <w:t>test-</w:t>
      </w:r>
      <w:r w:rsidR="00A60B96">
        <w:t xml:space="preserve">bed for </w:t>
      </w:r>
      <w:r w:rsidR="00464AC2">
        <w:t>directing the connected tools and simulators on relevant phases inside the training or trial session</w:t>
      </w:r>
      <w:r w:rsidR="00A60B96">
        <w:t xml:space="preserve">. </w:t>
      </w:r>
      <w:r w:rsidR="00BD0CE7">
        <w:t xml:space="preserve">XVR (OS and RM) </w:t>
      </w:r>
      <w:r w:rsidR="00A500C6">
        <w:t xml:space="preserve">is used as </w:t>
      </w:r>
      <w:r w:rsidR="00BD0CE7">
        <w:t>visualization</w:t>
      </w:r>
      <w:r w:rsidR="00053AB7">
        <w:t xml:space="preserve"> and training</w:t>
      </w:r>
      <w:r w:rsidR="00BD0CE7">
        <w:t xml:space="preserve"> platform</w:t>
      </w:r>
      <w:r w:rsidR="00A60B96">
        <w:t>.</w:t>
      </w:r>
      <w:r w:rsidR="00BD0CE7">
        <w:t xml:space="preserve"> </w:t>
      </w:r>
      <w:r w:rsidR="00AD46EF">
        <w:t xml:space="preserve">XVR OS continuously </w:t>
      </w:r>
      <w:r w:rsidR="00EC7574">
        <w:t xml:space="preserve">updates </w:t>
      </w:r>
      <w:r w:rsidR="00AD46EF">
        <w:t xml:space="preserve">crowd movements </w:t>
      </w:r>
      <w:r w:rsidR="00EC7574">
        <w:t xml:space="preserve">provided by SE-Star </w:t>
      </w:r>
      <w:r w:rsidR="00AD46EF">
        <w:t xml:space="preserve">and interacts with trainees according to the pre-defined training </w:t>
      </w:r>
      <w:r w:rsidR="005C7682">
        <w:t>procedure</w:t>
      </w:r>
      <w:r w:rsidR="00AD46EF">
        <w:t xml:space="preserve">, while XVR RM sends requests for vehicle dispatching, routing or/and positioning. Vehicular positions </w:t>
      </w:r>
      <w:r w:rsidR="00464AC2">
        <w:t>(</w:t>
      </w:r>
      <w:r w:rsidR="0026361F">
        <w:t>and routes</w:t>
      </w:r>
      <w:r w:rsidR="00464AC2">
        <w:t>)</w:t>
      </w:r>
      <w:r w:rsidR="0026361F">
        <w:t xml:space="preserve"> </w:t>
      </w:r>
      <w:r w:rsidR="00AD46EF">
        <w:t xml:space="preserve">will be indicated in the XVR RM portal. </w:t>
      </w:r>
    </w:p>
    <w:p w14:paraId="00A65293" w14:textId="4FE97CA4" w:rsidR="000A000A" w:rsidRDefault="00AC30B4" w:rsidP="001C5D28">
      <w:r>
        <w:t>O</w:t>
      </w:r>
      <w:r w:rsidR="00045656">
        <w:t>n</w:t>
      </w:r>
      <w:r>
        <w:t xml:space="preserve"> the traffic simulation side, </w:t>
      </w:r>
      <w:r w:rsidR="00AD46EF">
        <w:t xml:space="preserve">SUMO </w:t>
      </w:r>
      <w:r>
        <w:t>executes firstly</w:t>
      </w:r>
      <w:r w:rsidR="00AD46EF">
        <w:t xml:space="preserve"> </w:t>
      </w:r>
      <w:r>
        <w:t>the requests from the trial manager to s</w:t>
      </w:r>
      <w:r w:rsidR="00974584">
        <w:t xml:space="preserve">tart the simulation and then block </w:t>
      </w:r>
      <w:r>
        <w:t xml:space="preserve">roads </w:t>
      </w:r>
      <w:r w:rsidR="00974584">
        <w:t>upon request</w:t>
      </w:r>
      <w:r>
        <w:t xml:space="preserve">. </w:t>
      </w:r>
      <w:r w:rsidR="00974584">
        <w:t xml:space="preserve">During the simulation, SUMO </w:t>
      </w:r>
      <w:r>
        <w:t>send</w:t>
      </w:r>
      <w:r w:rsidR="00974584">
        <w:t>s</w:t>
      </w:r>
      <w:r>
        <w:t xml:space="preserve"> vehicles int</w:t>
      </w:r>
      <w:r w:rsidR="00974584">
        <w:t xml:space="preserve">o the simulation with the start and end </w:t>
      </w:r>
      <w:r w:rsidR="00045656">
        <w:t>positions</w:t>
      </w:r>
      <w:r w:rsidR="00974584">
        <w:t>, given by XVR.</w:t>
      </w:r>
      <w:r>
        <w:t xml:space="preserve"> </w:t>
      </w:r>
      <w:r w:rsidR="00974584">
        <w:t xml:space="preserve">SUMO will also </w:t>
      </w:r>
      <w:r>
        <w:t>search the fastest route for certain vehicles and send back the r</w:t>
      </w:r>
      <w:r w:rsidR="000876DC">
        <w:t xml:space="preserve">espective route information, </w:t>
      </w:r>
      <w:r>
        <w:t>vehicle positions</w:t>
      </w:r>
      <w:r w:rsidR="000876DC">
        <w:t xml:space="preserve"> and traffic state</w:t>
      </w:r>
      <w:r>
        <w:t xml:space="preserve"> accordi</w:t>
      </w:r>
      <w:r w:rsidR="000A000A">
        <w:t>ng to the requests f</w:t>
      </w:r>
      <w:r w:rsidR="00974584">
        <w:t xml:space="preserve">rom XVR </w:t>
      </w:r>
      <w:r w:rsidR="000A000A">
        <w:t>and the trial manager.</w:t>
      </w:r>
      <w:r w:rsidR="00D33836">
        <w:t xml:space="preserve"> </w:t>
      </w:r>
      <w:r w:rsidR="000A000A">
        <w:t xml:space="preserve">On the crowd simulation side, </w:t>
      </w:r>
      <w:r w:rsidR="005B7036">
        <w:t>SE-S</w:t>
      </w:r>
      <w:r w:rsidR="00713FAB">
        <w:t>tar</w:t>
      </w:r>
      <w:r w:rsidR="000A000A">
        <w:t xml:space="preserve"> receives real-time</w:t>
      </w:r>
      <w:r w:rsidR="00974584">
        <w:t xml:space="preserve"> obstacle positions from XVR </w:t>
      </w:r>
      <w:r w:rsidR="000A000A">
        <w:t>and vehicle positions from SUMO for simulating crowd movements, and delivers crowd positi</w:t>
      </w:r>
      <w:r w:rsidR="00974584">
        <w:t>ons to XVR OS</w:t>
      </w:r>
      <w:r w:rsidR="0069092A">
        <w:t xml:space="preserve">. </w:t>
      </w:r>
    </w:p>
    <w:p w14:paraId="538443F0" w14:textId="04E9130A" w:rsidR="0069092A" w:rsidRDefault="00D33836" w:rsidP="001C5D28">
      <w:r>
        <w:t>T</w:t>
      </w:r>
      <w:r w:rsidR="0069092A">
        <w:t xml:space="preserve">he main coupling work </w:t>
      </w:r>
      <w:r w:rsidR="00282C91">
        <w:t>is finished</w:t>
      </w:r>
      <w:r w:rsidR="0069092A">
        <w:t xml:space="preserve">. Some of the </w:t>
      </w:r>
      <w:r w:rsidR="00464AC2">
        <w:t>above-</w:t>
      </w:r>
      <w:r w:rsidR="00D00721">
        <w:t xml:space="preserve">mentioned </w:t>
      </w:r>
      <w:r w:rsidR="0069092A">
        <w:t>functions</w:t>
      </w:r>
      <w:r>
        <w:t xml:space="preserve">, indicated in grey in </w:t>
      </w:r>
      <w:r>
        <w:fldChar w:fldCharType="begin"/>
      </w:r>
      <w:r>
        <w:instrText xml:space="preserve"> REF _Ref2604188 \h </w:instrText>
      </w:r>
      <w:r>
        <w:fldChar w:fldCharType="separate"/>
      </w:r>
      <w:r w:rsidR="00921C42">
        <w:t xml:space="preserve">Figure </w:t>
      </w:r>
      <w:r w:rsidR="00921C42">
        <w:rPr>
          <w:noProof/>
        </w:rPr>
        <w:t>2</w:t>
      </w:r>
      <w:r>
        <w:fldChar w:fldCharType="end"/>
      </w:r>
      <w:r>
        <w:t>,</w:t>
      </w:r>
      <w:r w:rsidR="0069092A">
        <w:t xml:space="preserve"> will be implemented in the next phase.</w:t>
      </w:r>
    </w:p>
    <w:p w14:paraId="07D05759" w14:textId="77777777" w:rsidR="00AD46EF" w:rsidRDefault="00AD46EF" w:rsidP="001C5D28"/>
    <w:p w14:paraId="69EDC847" w14:textId="3A8FC30D" w:rsidR="00996AF4" w:rsidRDefault="00996AF4" w:rsidP="00996AF4"/>
    <w:p w14:paraId="04C9CFB4" w14:textId="77777777" w:rsidR="00882C1F" w:rsidRDefault="00882C1F" w:rsidP="00996AF4"/>
    <w:p w14:paraId="12DDEA99" w14:textId="0B876321" w:rsidR="001D0673" w:rsidRDefault="001D0673" w:rsidP="001D0673">
      <w:pPr>
        <w:ind w:left="284" w:firstLine="0"/>
      </w:pPr>
    </w:p>
    <w:p w14:paraId="31880C5D" w14:textId="795B7ED2" w:rsidR="00901EB9" w:rsidRDefault="00C93164" w:rsidP="00F37BF5">
      <w:pPr>
        <w:ind w:left="284" w:firstLine="0"/>
        <w:jc w:val="center"/>
      </w:pPr>
      <w:bookmarkStart w:id="16" w:name="_GoBack"/>
      <w:bookmarkEnd w:id="16"/>
      <w:ins w:id="17" w:author="Autor">
        <w:r>
          <w:rPr>
            <w:noProof/>
            <w:lang w:val="de-DE" w:eastAsia="zh-TW"/>
          </w:rPr>
          <w:drawing>
            <wp:inline distT="0" distB="0" distL="0" distR="0" wp14:anchorId="4F320667" wp14:editId="22B3DFF0">
              <wp:extent cx="5006340" cy="3700356"/>
              <wp:effectExtent l="0" t="0" r="381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05797" cy="3699955"/>
                      </a:xfrm>
                      <a:prstGeom prst="rect">
                        <a:avLst/>
                      </a:prstGeom>
                      <a:noFill/>
                    </pic:spPr>
                  </pic:pic>
                </a:graphicData>
              </a:graphic>
            </wp:inline>
          </w:drawing>
        </w:r>
      </w:ins>
    </w:p>
    <w:p w14:paraId="62294088" w14:textId="497BC10B" w:rsidR="00996AF4" w:rsidRPr="00DE74B3" w:rsidRDefault="00996AF4" w:rsidP="00996AF4">
      <w:pPr>
        <w:rPr>
          <w:sz w:val="16"/>
          <w:szCs w:val="16"/>
        </w:rPr>
      </w:pPr>
      <w:r w:rsidRPr="00DE74B3">
        <w:rPr>
          <w:sz w:val="16"/>
          <w:szCs w:val="16"/>
        </w:rPr>
        <w:t>*: RV: rescue vehicle; **: functions</w:t>
      </w:r>
      <w:r w:rsidR="006F71D5">
        <w:rPr>
          <w:sz w:val="16"/>
          <w:szCs w:val="16"/>
        </w:rPr>
        <w:t xml:space="preserve"> in grey will</w:t>
      </w:r>
      <w:r w:rsidR="004C6498">
        <w:rPr>
          <w:sz w:val="16"/>
          <w:szCs w:val="16"/>
        </w:rPr>
        <w:t xml:space="preserve"> be implemented in the next phase</w:t>
      </w:r>
      <w:r w:rsidRPr="00DE74B3">
        <w:rPr>
          <w:sz w:val="16"/>
          <w:szCs w:val="16"/>
        </w:rPr>
        <w:t>.</w:t>
      </w:r>
    </w:p>
    <w:p w14:paraId="2B8831D2" w14:textId="6FFBD790" w:rsidR="00996AF4" w:rsidRPr="00E80702" w:rsidRDefault="000B730D" w:rsidP="000B730D">
      <w:pPr>
        <w:pStyle w:val="Beschriftung"/>
      </w:pPr>
      <w:bookmarkStart w:id="18" w:name="_Ref2604188"/>
      <w:r>
        <w:t xml:space="preserve">Figure </w:t>
      </w:r>
      <w:r w:rsidR="00487171">
        <w:rPr>
          <w:noProof/>
        </w:rPr>
        <w:fldChar w:fldCharType="begin"/>
      </w:r>
      <w:r w:rsidR="00487171">
        <w:rPr>
          <w:noProof/>
        </w:rPr>
        <w:instrText xml:space="preserve"> SEQ Figure \* ARABIC </w:instrText>
      </w:r>
      <w:r w:rsidR="00487171">
        <w:rPr>
          <w:noProof/>
        </w:rPr>
        <w:fldChar w:fldCharType="separate"/>
      </w:r>
      <w:r w:rsidR="00921C42">
        <w:rPr>
          <w:noProof/>
        </w:rPr>
        <w:t>2</w:t>
      </w:r>
      <w:r w:rsidR="00487171">
        <w:rPr>
          <w:noProof/>
        </w:rPr>
        <w:fldChar w:fldCharType="end"/>
      </w:r>
      <w:bookmarkEnd w:id="18"/>
      <w:r w:rsidR="00996AF4">
        <w:t xml:space="preserve"> </w:t>
      </w:r>
      <w:proofErr w:type="gramStart"/>
      <w:r w:rsidR="006F71D5">
        <w:t>The</w:t>
      </w:r>
      <w:proofErr w:type="gramEnd"/>
      <w:r w:rsidR="006F71D5">
        <w:t xml:space="preserve"> concept to couple XVR</w:t>
      </w:r>
      <w:r w:rsidR="00EF7891">
        <w:t>, SUMO and SE-Star.</w:t>
      </w:r>
    </w:p>
    <w:p w14:paraId="0900F514" w14:textId="01756B7B" w:rsidR="006B3239" w:rsidRDefault="005B7036" w:rsidP="004E7C0A">
      <w:pPr>
        <w:pStyle w:val="Subsection"/>
        <w:tabs>
          <w:tab w:val="clear" w:pos="3119"/>
          <w:tab w:val="num" w:pos="567"/>
        </w:tabs>
        <w:ind w:left="567"/>
        <w:pPrChange w:id="19" w:author="Autor">
          <w:pPr>
            <w:pStyle w:val="Subsection"/>
          </w:pPr>
        </w:pPrChange>
      </w:pPr>
      <w:r>
        <w:t>SE-Star</w:t>
      </w:r>
    </w:p>
    <w:p w14:paraId="22DB8556" w14:textId="2E8710BC" w:rsidR="00AF7161" w:rsidRDefault="0010015F" w:rsidP="0000001C">
      <w:pPr>
        <w:ind w:left="284" w:firstLine="283"/>
      </w:pPr>
      <w:r w:rsidRPr="0010015F">
        <w:t>Since 2008, inside Data Science &amp; Artificial Intelligence Labs of THALES, a Crowd Simulation engine</w:t>
      </w:r>
      <w:r>
        <w:t>,</w:t>
      </w:r>
      <w:r w:rsidRPr="0010015F">
        <w:t xml:space="preserve"> called SE-Star</w:t>
      </w:r>
      <w:ins w:id="20" w:author="Autor">
        <w:r w:rsidR="001D20BA">
          <w:t xml:space="preserve"> </w:t>
        </w:r>
      </w:ins>
      <w:customXmlInsRangeStart w:id="21" w:author="Autor"/>
      <w:sdt>
        <w:sdtPr>
          <w:id w:val="-367145462"/>
          <w:citation/>
        </w:sdtPr>
        <w:sdtEndPr/>
        <w:sdtContent>
          <w:customXmlInsRangeEnd w:id="21"/>
          <w:ins w:id="22" w:author="Autor">
            <w:r w:rsidR="001D20BA">
              <w:fldChar w:fldCharType="begin"/>
            </w:r>
            <w:r w:rsidR="001D20BA" w:rsidRPr="001D20BA">
              <w:rPr>
                <w:rPrChange w:id="23" w:author="Autor">
                  <w:rPr>
                    <w:lang w:val="de-DE"/>
                  </w:rPr>
                </w:rPrChange>
              </w:rPr>
              <w:instrText xml:space="preserve"> CITATION Nav15 \l 1031 </w:instrText>
            </w:r>
          </w:ins>
          <w:r w:rsidR="001D20BA">
            <w:fldChar w:fldCharType="separate"/>
          </w:r>
          <w:r w:rsidR="001F27BB">
            <w:rPr>
              <w:noProof/>
            </w:rPr>
            <w:t>(Navarro, 2015)</w:t>
          </w:r>
          <w:ins w:id="24" w:author="Autor">
            <w:r w:rsidR="001D20BA">
              <w:fldChar w:fldCharType="end"/>
            </w:r>
          </w:ins>
          <w:customXmlInsRangeStart w:id="25" w:author="Autor"/>
        </w:sdtContent>
      </w:sdt>
      <w:customXmlInsRangeEnd w:id="25"/>
      <w:r>
        <w:t>,</w:t>
      </w:r>
      <w:r w:rsidRPr="0010015F">
        <w:t xml:space="preserve"> has been design</w:t>
      </w:r>
      <w:r>
        <w:t>ed</w:t>
      </w:r>
      <w:r w:rsidR="00AF7161">
        <w:t xml:space="preserve">. </w:t>
      </w:r>
      <w:r>
        <w:t>It</w:t>
      </w:r>
      <w:r w:rsidR="00AF7161">
        <w:t xml:space="preserve"> is a life simulator managing: internal variables, motivations &amp; emotions, stimuli, personality and behaviors. SE-Star uses a Biomimetic control architecture based on navigation (Hippocampus), action selection (Basal ganglia) and planning (Frontal cortex). Use-cases are: design of critical infrastructures and business processes, supervision (video &amp; crowd) operators’ training, data generation for deep neural networks training (video &amp; dataset generation), decision support, what-if </w:t>
      </w:r>
      <w:r w:rsidR="009153B6">
        <w:t>scenario</w:t>
      </w:r>
      <w:r w:rsidR="00AF7161">
        <w:t xml:space="preserve"> exploration and collaborative systems testbed. SE-Star can provide information from high level (density, alarms</w:t>
      </w:r>
      <w:r>
        <w:t xml:space="preserve"> and</w:t>
      </w:r>
      <w:r w:rsidR="00AF7161">
        <w:t xml:space="preserve"> situation reports) to low level (individual’s information, devices’ status). </w:t>
      </w:r>
      <w:r>
        <w:t>It</w:t>
      </w:r>
      <w:r w:rsidR="00AF7161">
        <w:t xml:space="preserve"> can simulate between 5000 and 10000 peoples on one computer</w:t>
      </w:r>
      <w:r>
        <w:t xml:space="preserve"> in real time and</w:t>
      </w:r>
      <w:r w:rsidR="00AF7161">
        <w:t xml:space="preserve"> can work in di</w:t>
      </w:r>
      <w:r>
        <w:t>stributed mode pushing limits (t</w:t>
      </w:r>
      <w:r w:rsidR="00AF7161">
        <w:t xml:space="preserve">ested with 80000 peoples on 10 </w:t>
      </w:r>
      <w:proofErr w:type="spellStart"/>
      <w:r>
        <w:t>Intel</w:t>
      </w:r>
      <w:r w:rsidRPr="0010015F">
        <w:rPr>
          <w:vertAlign w:val="superscript"/>
        </w:rPr>
        <w:t>TM</w:t>
      </w:r>
      <w:proofErr w:type="spellEnd"/>
      <w:r>
        <w:t xml:space="preserve"> </w:t>
      </w:r>
      <w:r w:rsidR="00AF7161">
        <w:t xml:space="preserve">NUC computers). SE-Star has been used in </w:t>
      </w:r>
      <w:r>
        <w:t xml:space="preserve">the </w:t>
      </w:r>
      <w:r w:rsidR="00AF7161">
        <w:t>EU project</w:t>
      </w:r>
      <w:r>
        <w:t>s</w:t>
      </w:r>
      <w:r w:rsidR="00AF7161">
        <w:t xml:space="preserve"> (</w:t>
      </w:r>
      <w:proofErr w:type="spellStart"/>
      <w:r w:rsidR="00AF7161">
        <w:t>Opti</w:t>
      </w:r>
      <w:proofErr w:type="spellEnd"/>
      <w:r w:rsidR="00AF7161">
        <w:t xml:space="preserve">-Alert, SECURE-Ed, </w:t>
      </w:r>
      <w:proofErr w:type="spellStart"/>
      <w:r w:rsidR="00AF7161">
        <w:t>iCore</w:t>
      </w:r>
      <w:proofErr w:type="spellEnd"/>
      <w:r w:rsidR="00AF7161">
        <w:t>) and in THALES projects covering airports (Pisa), train stations (</w:t>
      </w:r>
      <w:proofErr w:type="spellStart"/>
      <w:r w:rsidR="00AF7161">
        <w:t>Gare</w:t>
      </w:r>
      <w:proofErr w:type="spellEnd"/>
      <w:r w:rsidR="00AF7161">
        <w:t xml:space="preserve"> du Nord) or crowded places (Me</w:t>
      </w:r>
      <w:r>
        <w:t>cca). Easily extendable, it</w:t>
      </w:r>
      <w:r w:rsidR="00AF7161">
        <w:t xml:space="preserve"> has been connected to real systems (crowd monitoring, airport supervision) using standard interfaces and protocols (</w:t>
      </w:r>
      <w:r w:rsidR="008E1B70">
        <w:t>SOAP</w:t>
      </w:r>
      <w:r w:rsidR="00AF7161">
        <w:t>, REST, RTSP)</w:t>
      </w:r>
      <w:r w:rsidR="00A53B46">
        <w:t xml:space="preserve">. </w:t>
      </w:r>
    </w:p>
    <w:p w14:paraId="5A1D9E42" w14:textId="15D20C87" w:rsidR="00737FF6" w:rsidRDefault="0010015F" w:rsidP="0000001C">
      <w:pPr>
        <w:ind w:left="284" w:firstLine="283"/>
      </w:pPr>
      <w:r w:rsidRPr="0010015F">
        <w:t>In the Driver+ project, the C# test bed adapter has been selected and extended to support SE-Star network messages</w:t>
      </w:r>
      <w:r w:rsidR="00AF7161">
        <w:t xml:space="preserve">. </w:t>
      </w:r>
      <w:r>
        <w:t>Those</w:t>
      </w:r>
      <w:r w:rsidR="00AF7161">
        <w:t xml:space="preserve"> network messages allow </w:t>
      </w:r>
      <w:del w:id="26" w:author="Autor">
        <w:r w:rsidR="00AF7161" w:rsidDel="00392F4F">
          <w:delText>to control</w:delText>
        </w:r>
      </w:del>
      <w:ins w:id="27" w:author="Autor">
        <w:r w:rsidR="00392F4F">
          <w:t>controlling</w:t>
        </w:r>
      </w:ins>
      <w:r w:rsidR="00AF7161">
        <w:t xml:space="preserve"> the simulation, shar</w:t>
      </w:r>
      <w:ins w:id="28" w:author="Autor">
        <w:r w:rsidR="00392F4F">
          <w:t>ing</w:t>
        </w:r>
      </w:ins>
      <w:del w:id="29" w:author="Autor">
        <w:r w:rsidR="00AF7161" w:rsidDel="00392F4F">
          <w:delText>e</w:delText>
        </w:r>
      </w:del>
      <w:r w:rsidR="00AF7161">
        <w:t xml:space="preserve"> Entities and Objects information and control</w:t>
      </w:r>
      <w:ins w:id="30" w:author="Autor">
        <w:r w:rsidR="00392F4F">
          <w:t>ling</w:t>
        </w:r>
      </w:ins>
      <w:r w:rsidR="00AF7161">
        <w:t xml:space="preserve"> them.</w:t>
      </w:r>
    </w:p>
    <w:p w14:paraId="3CCA81A9" w14:textId="77777777" w:rsidR="00AF7161" w:rsidRDefault="00AF7161" w:rsidP="00A53B46">
      <w:pPr>
        <w:pStyle w:val="Listenabsatz"/>
        <w:numPr>
          <w:ilvl w:val="0"/>
          <w:numId w:val="39"/>
        </w:numPr>
      </w:pPr>
      <w:r>
        <w:lastRenderedPageBreak/>
        <w:t>Control the simulation: From the test bed time service, it’s possible to pause, play and change speed of the SE-Star simulation.</w:t>
      </w:r>
    </w:p>
    <w:p w14:paraId="1F769F1B" w14:textId="6DC33E08" w:rsidR="00AF7161" w:rsidRDefault="00AF7161" w:rsidP="00A53B46">
      <w:pPr>
        <w:pStyle w:val="Listenabsatz"/>
        <w:numPr>
          <w:ilvl w:val="0"/>
          <w:numId w:val="39"/>
        </w:numPr>
      </w:pPr>
      <w:r>
        <w:t xml:space="preserve">Share Entities and Objects: SE-Star </w:t>
      </w:r>
      <w:r w:rsidR="00A53B46">
        <w:t>creates</w:t>
      </w:r>
      <w:r>
        <w:t xml:space="preserve"> entities and objects relevant for the crowd simulation. Objects can be entry points for building (shops, restaurants, main entrances …) or security equipment like speakers for evacuation. SE-Star gets objects and entities that can impact the crowd simulation. It can be vehicles from XVR (ambulances) or SUMO (road traffic and sign) and entities from XVR like a firefighter.</w:t>
      </w:r>
    </w:p>
    <w:p w14:paraId="317100EF" w14:textId="304A9745" w:rsidR="006B3239" w:rsidRPr="00E47A8B" w:rsidRDefault="00205107" w:rsidP="004E7C0A">
      <w:pPr>
        <w:pStyle w:val="Subsection"/>
        <w:tabs>
          <w:tab w:val="clear" w:pos="3119"/>
          <w:tab w:val="num" w:pos="567"/>
        </w:tabs>
        <w:ind w:left="567"/>
        <w:rPr>
          <w:lang w:val="sv-SE"/>
        </w:rPr>
        <w:pPrChange w:id="31" w:author="Autor">
          <w:pPr>
            <w:pStyle w:val="Subsection"/>
          </w:pPr>
        </w:pPrChange>
      </w:pPr>
      <w:r w:rsidRPr="004E7C0A">
        <w:rPr>
          <w:rPrChange w:id="32" w:author="Autor">
            <w:rPr>
              <w:lang w:val="sv-SE"/>
            </w:rPr>
          </w:rPrChange>
        </w:rPr>
        <w:t>XVR</w:t>
      </w:r>
    </w:p>
    <w:p w14:paraId="6760801F" w14:textId="1FA9321A" w:rsidR="00FE38AA" w:rsidRDefault="00FE38AA" w:rsidP="00F96ED8">
      <w:r w:rsidRPr="00FE38AA">
        <w:t xml:space="preserve">With the XVR Simulation platform </w:t>
      </w:r>
      <w:customXmlInsRangeStart w:id="33" w:author="Autor"/>
      <w:sdt>
        <w:sdtPr>
          <w:id w:val="505025154"/>
          <w:citation/>
        </w:sdtPr>
        <w:sdtEndPr/>
        <w:sdtContent>
          <w:customXmlInsRangeEnd w:id="33"/>
          <w:ins w:id="34" w:author="Autor">
            <w:r w:rsidR="00C0186F">
              <w:fldChar w:fldCharType="begin"/>
            </w:r>
            <w:r w:rsidR="001D20BA">
              <w:instrText xml:space="preserve">CITATION XVR19 \l 1031 </w:instrText>
            </w:r>
            <w:del w:id="35" w:author="Autor">
              <w:r w:rsidR="00C0186F" w:rsidRPr="00C0186F" w:rsidDel="001D20BA">
                <w:delInstrText xml:space="preserve">CITATION XVR19 \l 1031 </w:delInstrText>
              </w:r>
            </w:del>
          </w:ins>
          <w:r w:rsidR="00C0186F">
            <w:fldChar w:fldCharType="separate"/>
          </w:r>
          <w:r w:rsidR="001F27BB" w:rsidRPr="001F27BB">
            <w:rPr>
              <w:noProof/>
            </w:rPr>
            <w:t>(XVR, 2019)</w:t>
          </w:r>
          <w:ins w:id="36" w:author="Autor">
            <w:r w:rsidR="00C0186F">
              <w:fldChar w:fldCharType="end"/>
            </w:r>
          </w:ins>
          <w:customXmlInsRangeStart w:id="37" w:author="Autor"/>
        </w:sdtContent>
      </w:sdt>
      <w:customXmlInsRangeEnd w:id="37"/>
      <w:ins w:id="38" w:author="Autor">
        <w:r w:rsidR="00C0186F">
          <w:t xml:space="preserve"> </w:t>
        </w:r>
      </w:ins>
      <w:r w:rsidR="00F170D3">
        <w:t>users</w:t>
      </w:r>
      <w:r w:rsidRPr="00FE38AA">
        <w:t xml:space="preserve"> can teach,</w:t>
      </w:r>
      <w:r>
        <w:t xml:space="preserve"> </w:t>
      </w:r>
      <w:r w:rsidRPr="00FE38AA">
        <w:t>train, exercise, assess and evaluate</w:t>
      </w:r>
      <w:r w:rsidR="00F96ED8">
        <w:t>;</w:t>
      </w:r>
      <w:r w:rsidRPr="00FE38AA">
        <w:t xml:space="preserve"> </w:t>
      </w:r>
      <w:r w:rsidR="00F96ED8">
        <w:t>f</w:t>
      </w:r>
      <w:r w:rsidRPr="00FE38AA">
        <w:t xml:space="preserve">or </w:t>
      </w:r>
      <w:r w:rsidR="00F96ED8">
        <w:t>s</w:t>
      </w:r>
      <w:r w:rsidRPr="00FE38AA">
        <w:t xml:space="preserve">ingle and </w:t>
      </w:r>
      <w:r w:rsidR="00F96ED8">
        <w:t>m</w:t>
      </w:r>
      <w:r w:rsidRPr="00FE38AA">
        <w:t>ulti-agency purposes, on the bronze, silver and gold level</w:t>
      </w:r>
      <w:r w:rsidR="00F96ED8">
        <w:t xml:space="preserve"> within the Crisis Management field</w:t>
      </w:r>
      <w:r w:rsidRPr="00FE38AA">
        <w:t>.</w:t>
      </w:r>
    </w:p>
    <w:p w14:paraId="070F7412" w14:textId="73F08878" w:rsidR="00FE38AA" w:rsidRDefault="00FE38AA" w:rsidP="00F96ED8">
      <w:r w:rsidRPr="00FE38AA">
        <w:t xml:space="preserve">XVR </w:t>
      </w:r>
      <w:proofErr w:type="gramStart"/>
      <w:r w:rsidRPr="00FE38AA">
        <w:t>On</w:t>
      </w:r>
      <w:proofErr w:type="gramEnd"/>
      <w:r w:rsidRPr="00FE38AA">
        <w:t xml:space="preserve"> Scene</w:t>
      </w:r>
      <w:r w:rsidR="00F96ED8">
        <w:t xml:space="preserve"> (XVR OS)</w:t>
      </w:r>
      <w:r w:rsidRPr="00FE38AA">
        <w:t xml:space="preserve"> is designed as a </w:t>
      </w:r>
      <w:r w:rsidR="009A0D14">
        <w:t xml:space="preserve">3D </w:t>
      </w:r>
      <w:r w:rsidRPr="00FE38AA">
        <w:t xml:space="preserve">supporting tool, giving instructors maximum flexibility to create </w:t>
      </w:r>
      <w:r w:rsidR="009A0D14">
        <w:t xml:space="preserve">virtual </w:t>
      </w:r>
      <w:r w:rsidRPr="00FE38AA">
        <w:t>scenarios according to a specific training objective. XVR OS can be used with a great variety of training set ups</w:t>
      </w:r>
      <w:r w:rsidR="00F96ED8">
        <w:t>:</w:t>
      </w:r>
      <w:r w:rsidRPr="00FE38AA">
        <w:t xml:space="preserve"> </w:t>
      </w:r>
      <w:r w:rsidR="00F96ED8">
        <w:t>f</w:t>
      </w:r>
      <w:r w:rsidRPr="00FE38AA">
        <w:t>rom team training and exercising, to classical classroom teaching as well as individual training and assessment.</w:t>
      </w:r>
      <w:r w:rsidR="00F96ED8">
        <w:t xml:space="preserve"> It</w:t>
      </w:r>
      <w:r w:rsidR="00F96ED8" w:rsidRPr="00F96ED8">
        <w:t xml:space="preserve"> help</w:t>
      </w:r>
      <w:r w:rsidR="009A0D14">
        <w:t>s</w:t>
      </w:r>
      <w:r w:rsidR="00F96ED8" w:rsidRPr="00F96ED8">
        <w:t xml:space="preserve"> trainees understand concepts by experience, let’s them acquire practical knowledge in a relatively short timeframe, practice decision making skills and experience situations that rarely occur in real life.</w:t>
      </w:r>
    </w:p>
    <w:p w14:paraId="43E242DE" w14:textId="4C27C482" w:rsidR="003B3453" w:rsidRDefault="003B3453" w:rsidP="00F96ED8">
      <w:r w:rsidRPr="003B3453">
        <w:t>XVR Resource Management (</w:t>
      </w:r>
      <w:r>
        <w:t xml:space="preserve">XVR </w:t>
      </w:r>
      <w:r w:rsidRPr="003B3453">
        <w:t xml:space="preserve">RM) is a training &amp; education tool that allows </w:t>
      </w:r>
      <w:r>
        <w:t>users to</w:t>
      </w:r>
      <w:r w:rsidRPr="003B3453">
        <w:t xml:space="preserve"> train and assess incident management and response in any geo-specific environment. The map</w:t>
      </w:r>
      <w:r>
        <w:t>-</w:t>
      </w:r>
      <w:r w:rsidRPr="003B3453">
        <w:t xml:space="preserve">based environment features realistic characteristics and constraints of </w:t>
      </w:r>
      <w:r>
        <w:t>a specific</w:t>
      </w:r>
      <w:r w:rsidRPr="003B3453">
        <w:t xml:space="preserve"> region. The essence of exercising with XVR RM is to see how course participants, in a given scenario, set-up the command structure together and deal with the efficient deployment of scarce resources. Staff, equipment and vehicles can only be deployed at a single location, forcing participants to deal with the dilemma’s that</w:t>
      </w:r>
      <w:r>
        <w:t xml:space="preserve"> </w:t>
      </w:r>
      <w:r w:rsidRPr="003B3453">
        <w:t>arise thereof.</w:t>
      </w:r>
    </w:p>
    <w:p w14:paraId="2CAA8EB0" w14:textId="798AE8B7" w:rsidR="008332C7" w:rsidRDefault="008332C7" w:rsidP="00F96ED8">
      <w:r>
        <w:t>Both XVR OS and XVR RM are based on the Unity3D game engine and use the C# adapter to connect to the Driver+ test-bed for the following interactions with the other simulators:</w:t>
      </w:r>
    </w:p>
    <w:p w14:paraId="610EB940" w14:textId="3311FBC7" w:rsidR="008332C7" w:rsidRDefault="008332C7" w:rsidP="008332C7">
      <w:pPr>
        <w:pStyle w:val="Listenabsatz"/>
        <w:numPr>
          <w:ilvl w:val="0"/>
          <w:numId w:val="47"/>
        </w:numPr>
      </w:pPr>
      <w:r>
        <w:t>XVR RM enables the user to transport a given unit (ambulance, police, fire) to a given location. The simulator will send out a unit transport request to SUMO. XVR RM will update the vehicle position of this this unit based on the update messages send from SUMO.</w:t>
      </w:r>
    </w:p>
    <w:p w14:paraId="53F4E0E7" w14:textId="25CB08E2" w:rsidR="008332C7" w:rsidRDefault="008332C7" w:rsidP="00E47A8B">
      <w:pPr>
        <w:pStyle w:val="Listenabsatz"/>
        <w:numPr>
          <w:ilvl w:val="0"/>
          <w:numId w:val="47"/>
        </w:numPr>
        <w:rPr>
          <w:ins w:id="39" w:author="Autor"/>
        </w:rPr>
      </w:pPr>
      <w:r>
        <w:t>XVR OS will receive update messages from SE-Star regarding the positions of simulated pedestrians in SE-Star. The simulator will visualize these pedestrians in the 3D environment, based on the information provided by SE-Star.</w:t>
      </w:r>
    </w:p>
    <w:p w14:paraId="7E727A7B" w14:textId="76650A59" w:rsidR="00C0186F" w:rsidDel="00C833FB" w:rsidRDefault="00C0186F" w:rsidP="00C833FB">
      <w:pPr>
        <w:pStyle w:val="Subsection"/>
        <w:rPr>
          <w:del w:id="40" w:author="Autor"/>
        </w:rPr>
      </w:pPr>
      <w:ins w:id="41" w:author="Autor">
        <w:r>
          <w:t>Some application studies can be found in</w:t>
        </w:r>
        <w:r w:rsidR="00282ABA">
          <w:t xml:space="preserve"> </w:t>
        </w:r>
      </w:ins>
      <w:customXmlInsRangeStart w:id="42" w:author="Autor"/>
      <w:sdt>
        <w:sdtPr>
          <w:rPr>
            <w:bCs w:val="0"/>
          </w:rPr>
          <w:id w:val="92910610"/>
          <w:citation/>
        </w:sdtPr>
        <w:sdtEndPr/>
        <w:sdtContent>
          <w:customXmlInsRangeEnd w:id="42"/>
          <w:ins w:id="43" w:author="Autor">
            <w:r w:rsidR="00282ABA">
              <w:rPr>
                <w:bCs w:val="0"/>
              </w:rPr>
              <w:fldChar w:fldCharType="begin"/>
            </w:r>
            <w:r w:rsidR="00282ABA" w:rsidRPr="00282ABA">
              <w:rPr>
                <w:bCs w:val="0"/>
                <w:rPrChange w:id="44" w:author="Autor">
                  <w:rPr>
                    <w:bCs w:val="0"/>
                    <w:lang w:val="de-DE"/>
                  </w:rPr>
                </w:rPrChange>
              </w:rPr>
              <w:instrText xml:space="preserve"> CITATION Lam15 \l 1031 </w:instrText>
            </w:r>
          </w:ins>
          <w:r w:rsidR="00282ABA">
            <w:rPr>
              <w:bCs w:val="0"/>
            </w:rPr>
            <w:fldChar w:fldCharType="separate"/>
          </w:r>
          <w:r w:rsidR="001F27BB">
            <w:rPr>
              <w:noProof/>
            </w:rPr>
            <w:t>(Lamb, 2015)</w:t>
          </w:r>
          <w:ins w:id="45" w:author="Autor">
            <w:r w:rsidR="00282ABA">
              <w:rPr>
                <w:bCs w:val="0"/>
              </w:rPr>
              <w:fldChar w:fldCharType="end"/>
            </w:r>
          </w:ins>
          <w:customXmlInsRangeStart w:id="46" w:author="Autor"/>
        </w:sdtContent>
      </w:sdt>
      <w:customXmlInsRangeEnd w:id="46"/>
      <w:ins w:id="47" w:author="Autor">
        <w:r w:rsidR="00282ABA">
          <w:t xml:space="preserve">, </w:t>
        </w:r>
        <w:del w:id="48" w:author="Autor">
          <w:r w:rsidDel="00713543">
            <w:delText xml:space="preserve"> </w:delText>
          </w:r>
        </w:del>
      </w:ins>
      <w:customXmlInsRangeStart w:id="49" w:author="Autor"/>
      <w:sdt>
        <w:sdtPr>
          <w:rPr>
            <w:bCs w:val="0"/>
          </w:rPr>
          <w:id w:val="-95863328"/>
          <w:citation/>
        </w:sdtPr>
        <w:sdtEndPr/>
        <w:sdtContent>
          <w:customXmlInsRangeEnd w:id="49"/>
          <w:ins w:id="50" w:author="Autor">
            <w:r w:rsidR="003A28E0">
              <w:rPr>
                <w:bCs w:val="0"/>
              </w:rPr>
              <w:fldChar w:fldCharType="begin"/>
            </w:r>
            <w:r w:rsidR="003A28E0" w:rsidRPr="008B08A2">
              <w:rPr>
                <w:bCs w:val="0"/>
                <w:rPrChange w:id="51" w:author="Autor">
                  <w:rPr>
                    <w:bCs w:val="0"/>
                    <w:lang w:val="de-DE"/>
                  </w:rPr>
                </w:rPrChange>
              </w:rPr>
              <w:instrText xml:space="preserve"> CITATION Bar17 \l 1031 </w:instrText>
            </w:r>
          </w:ins>
          <w:r w:rsidR="003A28E0">
            <w:rPr>
              <w:bCs w:val="0"/>
            </w:rPr>
            <w:fldChar w:fldCharType="separate"/>
          </w:r>
          <w:r w:rsidR="001F27BB">
            <w:rPr>
              <w:noProof/>
            </w:rPr>
            <w:t>(Barta, 2017)</w:t>
          </w:r>
          <w:ins w:id="52" w:author="Autor">
            <w:r w:rsidR="003A28E0">
              <w:rPr>
                <w:bCs w:val="0"/>
              </w:rPr>
              <w:fldChar w:fldCharType="end"/>
            </w:r>
          </w:ins>
          <w:customXmlInsRangeStart w:id="53" w:author="Autor"/>
        </w:sdtContent>
      </w:sdt>
      <w:customXmlInsRangeEnd w:id="53"/>
      <w:ins w:id="54" w:author="Autor">
        <w:r w:rsidR="008B08A2">
          <w:t xml:space="preserve"> and </w:t>
        </w:r>
      </w:ins>
      <w:customXmlInsRangeStart w:id="55" w:author="Autor"/>
      <w:sdt>
        <w:sdtPr>
          <w:rPr>
            <w:bCs w:val="0"/>
          </w:rPr>
          <w:id w:val="-453241436"/>
          <w:citation/>
        </w:sdtPr>
        <w:sdtEndPr/>
        <w:sdtContent>
          <w:customXmlInsRangeEnd w:id="55"/>
          <w:ins w:id="56" w:author="Autor">
            <w:r w:rsidR="008B08A2">
              <w:rPr>
                <w:bCs w:val="0"/>
              </w:rPr>
              <w:fldChar w:fldCharType="begin"/>
            </w:r>
            <w:r w:rsidR="008B08A2" w:rsidRPr="008B08A2">
              <w:rPr>
                <w:bCs w:val="0"/>
                <w:rPrChange w:id="57" w:author="Autor">
                  <w:rPr>
                    <w:bCs w:val="0"/>
                    <w:lang w:val="de-DE"/>
                  </w:rPr>
                </w:rPrChange>
              </w:rPr>
              <w:instrText xml:space="preserve"> CITATION Mer13 \l 1031 </w:instrText>
            </w:r>
          </w:ins>
          <w:r w:rsidR="008B08A2">
            <w:rPr>
              <w:bCs w:val="0"/>
            </w:rPr>
            <w:fldChar w:fldCharType="separate"/>
          </w:r>
          <w:r w:rsidR="001F27BB" w:rsidRPr="001F27BB">
            <w:rPr>
              <w:noProof/>
            </w:rPr>
            <w:t>(Meresse, 2013)</w:t>
          </w:r>
          <w:ins w:id="58" w:author="Autor">
            <w:r w:rsidR="008B08A2">
              <w:rPr>
                <w:bCs w:val="0"/>
              </w:rPr>
              <w:fldChar w:fldCharType="end"/>
            </w:r>
          </w:ins>
          <w:customXmlInsRangeStart w:id="59" w:author="Autor"/>
        </w:sdtContent>
      </w:sdt>
      <w:customXmlInsRangeEnd w:id="59"/>
      <w:ins w:id="60" w:author="Autor">
        <w:r w:rsidR="008B08A2">
          <w:t>.</w:t>
        </w:r>
      </w:ins>
    </w:p>
    <w:p w14:paraId="53A467BD" w14:textId="77777777" w:rsidR="00C833FB" w:rsidRPr="00EB548E" w:rsidRDefault="00C833FB">
      <w:pPr>
        <w:rPr>
          <w:ins w:id="61" w:author="Autor"/>
        </w:rPr>
        <w:pPrChange w:id="62" w:author="Autor">
          <w:pPr>
            <w:pStyle w:val="Listenabsatz"/>
            <w:numPr>
              <w:numId w:val="47"/>
            </w:numPr>
            <w:ind w:left="1004" w:hanging="360"/>
          </w:pPr>
        </w:pPrChange>
      </w:pPr>
    </w:p>
    <w:p w14:paraId="4B5EC293" w14:textId="27172256" w:rsidR="006B3239" w:rsidRPr="00A52224" w:rsidRDefault="004F0443" w:rsidP="004E7C0A">
      <w:pPr>
        <w:pStyle w:val="Subsection"/>
        <w:tabs>
          <w:tab w:val="clear" w:pos="3119"/>
          <w:tab w:val="num" w:pos="567"/>
        </w:tabs>
        <w:ind w:left="567"/>
        <w:pPrChange w:id="63" w:author="Autor">
          <w:pPr>
            <w:pStyle w:val="Subsection"/>
          </w:pPr>
        </w:pPrChange>
      </w:pPr>
      <w:r w:rsidRPr="00A52224">
        <w:t>SUMO-Connector</w:t>
      </w:r>
    </w:p>
    <w:p w14:paraId="1C5909AF" w14:textId="06125560" w:rsidR="006F71D5" w:rsidRDefault="00DB6D20" w:rsidP="0000001C">
      <w:pPr>
        <w:ind w:left="284" w:firstLine="283"/>
      </w:pPr>
      <w:r>
        <w:t>SUMO is a microscopic traffic simulation mainly developed by DLR</w:t>
      </w:r>
      <w:ins w:id="64" w:author="Autor">
        <w:r w:rsidR="00996372">
          <w:t xml:space="preserve"> </w:t>
        </w:r>
      </w:ins>
      <w:customXmlInsRangeStart w:id="65" w:author="Autor"/>
      <w:sdt>
        <w:sdtPr>
          <w:id w:val="-740278"/>
          <w:citation/>
        </w:sdtPr>
        <w:sdtEndPr/>
        <w:sdtContent>
          <w:customXmlInsRangeEnd w:id="65"/>
          <w:ins w:id="66" w:author="Autor">
            <w:r w:rsidR="00996372">
              <w:fldChar w:fldCharType="begin"/>
            </w:r>
            <w:r w:rsidR="00996372" w:rsidRPr="00996372">
              <w:rPr>
                <w:rPrChange w:id="67" w:author="Autor">
                  <w:rPr>
                    <w:lang w:val="de-DE"/>
                  </w:rPr>
                </w:rPrChange>
              </w:rPr>
              <w:instrText xml:space="preserve"> CITATION Lop18 \l 1031 </w:instrText>
            </w:r>
          </w:ins>
          <w:r w:rsidR="00996372">
            <w:fldChar w:fldCharType="separate"/>
          </w:r>
          <w:r w:rsidR="001F27BB">
            <w:rPr>
              <w:noProof/>
            </w:rPr>
            <w:t>(Lopez, 2018)</w:t>
          </w:r>
          <w:ins w:id="68" w:author="Autor">
            <w:r w:rsidR="00996372">
              <w:fldChar w:fldCharType="end"/>
            </w:r>
          </w:ins>
          <w:customXmlInsRangeStart w:id="69" w:author="Autor"/>
        </w:sdtContent>
      </w:sdt>
      <w:customXmlInsRangeEnd w:id="69"/>
      <w:r>
        <w:t xml:space="preserve">. </w:t>
      </w:r>
      <w:ins w:id="70" w:author="Autor">
        <w:r w:rsidR="00996372">
          <w:t xml:space="preserve">In addition to motorized and electric vehicles other means of transport (such as railway, tram, bicycle and moped) and pedestrians can be simulated as well. </w:t>
        </w:r>
      </w:ins>
      <w:r w:rsidR="006F71D5" w:rsidRPr="006F71D5">
        <w:t xml:space="preserve">To </w:t>
      </w:r>
      <w:r w:rsidR="00361592">
        <w:t xml:space="preserve">be able to interact with other simulators during a simulation the SUMO component </w:t>
      </w:r>
      <w:proofErr w:type="spellStart"/>
      <w:r w:rsidR="00361592">
        <w:t>TraCI</w:t>
      </w:r>
      <w:proofErr w:type="spellEnd"/>
      <w:r w:rsidR="00361592">
        <w:t xml:space="preserve"> (Traffic Control Interface) is applied. </w:t>
      </w:r>
      <w:proofErr w:type="spellStart"/>
      <w:r w:rsidR="00361592">
        <w:t>Tra</w:t>
      </w:r>
      <w:r w:rsidR="000F6A37">
        <w:t>CI</w:t>
      </w:r>
      <w:proofErr w:type="spellEnd"/>
      <w:r w:rsidR="000B730D">
        <w:t xml:space="preserve"> </w:t>
      </w:r>
      <w:r w:rsidR="00361592">
        <w:t xml:space="preserve">can </w:t>
      </w:r>
      <w:r w:rsidR="00361592">
        <w:lastRenderedPageBreak/>
        <w:t>give</w:t>
      </w:r>
      <w:r w:rsidR="006F71D5">
        <w:t xml:space="preserve"> access to a running road traffic simula</w:t>
      </w:r>
      <w:r w:rsidR="00361592">
        <w:t xml:space="preserve">tion and </w:t>
      </w:r>
      <w:r w:rsidR="006F71D5">
        <w:t xml:space="preserve">allows </w:t>
      </w:r>
      <w:del w:id="71" w:author="Autor">
        <w:r w:rsidR="006F71D5" w:rsidDel="00392F4F">
          <w:delText>to retrieve</w:delText>
        </w:r>
      </w:del>
      <w:ins w:id="72" w:author="Autor">
        <w:r w:rsidR="00392F4F">
          <w:t>retrieving</w:t>
        </w:r>
      </w:ins>
      <w:r w:rsidR="006F71D5">
        <w:t xml:space="preserve"> values of simulated objects</w:t>
      </w:r>
      <w:r w:rsidR="00361592">
        <w:t>, to manipulate their behaviors on-line and to change the us</w:t>
      </w:r>
      <w:r w:rsidR="00BC6990">
        <w:t>age status</w:t>
      </w:r>
      <w:r w:rsidR="00361592">
        <w:t xml:space="preserve"> of the infrastructure, e.g. road/lane use and traffic light</w:t>
      </w:r>
      <w:r w:rsidR="00BC6990">
        <w:t xml:space="preserve"> control</w:t>
      </w:r>
      <w:r w:rsidR="000F6A37">
        <w:t xml:space="preserve"> </w:t>
      </w:r>
      <w:sdt>
        <w:sdtPr>
          <w:id w:val="-1293748173"/>
          <w:citation/>
        </w:sdtPr>
        <w:sdtEndPr/>
        <w:sdtContent>
          <w:r w:rsidR="000F6A37">
            <w:fldChar w:fldCharType="begin"/>
          </w:r>
          <w:ins w:id="73" w:author="Autor">
            <w:r w:rsidR="001F27BB">
              <w:instrText xml:space="preserve">CITATION SUM19 \l 1031 </w:instrText>
            </w:r>
          </w:ins>
          <w:del w:id="74" w:author="Autor">
            <w:r w:rsidR="000F6A37" w:rsidDel="001F27BB">
              <w:delInstrText xml:space="preserve">CITATION SUM19 \l 1031 </w:delInstrText>
            </w:r>
          </w:del>
          <w:r w:rsidR="000F6A37">
            <w:fldChar w:fldCharType="separate"/>
          </w:r>
          <w:r w:rsidR="001F27BB">
            <w:rPr>
              <w:noProof/>
            </w:rPr>
            <w:t>(SUMO, 2019)</w:t>
          </w:r>
          <w:r w:rsidR="000F6A37">
            <w:fldChar w:fldCharType="end"/>
          </w:r>
        </w:sdtContent>
      </w:sdt>
      <w:r w:rsidR="006F71D5">
        <w:t>.</w:t>
      </w:r>
      <w:r w:rsidR="00044D29">
        <w:t xml:space="preserve"> Currently, most of </w:t>
      </w:r>
      <w:proofErr w:type="spellStart"/>
      <w:r w:rsidR="00044D29">
        <w:t>TraCI</w:t>
      </w:r>
      <w:proofErr w:type="spellEnd"/>
      <w:r w:rsidR="00044D29">
        <w:t xml:space="preserve"> functions are implemented in Python. Therefore, the python</w:t>
      </w:r>
      <w:r w:rsidR="00554D80">
        <w:t xml:space="preserve"> test-bed </w:t>
      </w:r>
      <w:r w:rsidR="00044D29">
        <w:t xml:space="preserve">adapter is adopted to connect SUMO and the test bed Kafka. </w:t>
      </w:r>
    </w:p>
    <w:p w14:paraId="6560D510" w14:textId="5EE1E044" w:rsidR="00044D29" w:rsidRDefault="00AA256B" w:rsidP="0000001C">
      <w:pPr>
        <w:ind w:left="284" w:firstLine="283"/>
      </w:pPr>
      <w:r>
        <w:t>According to the defined coupling concept</w:t>
      </w:r>
      <w:r w:rsidR="004374AA">
        <w:t xml:space="preserve"> in 2.2 the required messages are divid</w:t>
      </w:r>
      <w:r w:rsidR="00BF263F">
        <w:t xml:space="preserve">ed into </w:t>
      </w:r>
      <w:r w:rsidR="00BD2240">
        <w:t>three</w:t>
      </w:r>
      <w:r w:rsidR="00BF263F">
        <w:t xml:space="preserve"> categories.</w:t>
      </w:r>
    </w:p>
    <w:p w14:paraId="2A7B52C9" w14:textId="0B897E7D" w:rsidR="00BF263F" w:rsidRDefault="00BF263F" w:rsidP="0000001C">
      <w:pPr>
        <w:pStyle w:val="Listenabsatz"/>
        <w:numPr>
          <w:ilvl w:val="0"/>
          <w:numId w:val="46"/>
        </w:numPr>
      </w:pPr>
      <w:r>
        <w:t>Configu</w:t>
      </w:r>
      <w:r w:rsidR="00A061D1">
        <w:t>ration</w:t>
      </w:r>
    </w:p>
    <w:p w14:paraId="4EDAB51B" w14:textId="1D0E2961" w:rsidR="00044D29" w:rsidRDefault="00446D3E" w:rsidP="00BF263F">
      <w:pPr>
        <w:pStyle w:val="Listenabsatz"/>
        <w:ind w:left="1004" w:firstLine="0"/>
      </w:pPr>
      <w:r>
        <w:t>In this category, the start and end times of a simulation</w:t>
      </w:r>
      <w:r w:rsidR="00CE2F83">
        <w:t xml:space="preserve"> and the simulation configure file name</w:t>
      </w:r>
      <w:r>
        <w:t xml:space="preserve"> are defined. Moreover, the data aggregation intervals for the traffic in the whole network, each single vehicle and the traffic in the affected area are defined respectively, where the latter two intervals are optional items. </w:t>
      </w:r>
      <w:r w:rsidR="00BD2240">
        <w:t xml:space="preserve">The corresponding data will be sent back to the </w:t>
      </w:r>
      <w:r w:rsidR="00E47A8B">
        <w:t>t</w:t>
      </w:r>
      <w:r w:rsidR="00F71092">
        <w:t>est-bed</w:t>
      </w:r>
      <w:r w:rsidR="00BD2240">
        <w:t xml:space="preserve"> at the pre-defined intervals.</w:t>
      </w:r>
    </w:p>
    <w:p w14:paraId="29A4D7F9" w14:textId="3A335B8D" w:rsidR="00044D29" w:rsidRDefault="00A061D1" w:rsidP="0000001C">
      <w:pPr>
        <w:pStyle w:val="Listenabsatz"/>
        <w:numPr>
          <w:ilvl w:val="0"/>
          <w:numId w:val="46"/>
        </w:numPr>
      </w:pPr>
      <w:r>
        <w:t>Affected area</w:t>
      </w:r>
      <w:r w:rsidR="00EF66DB">
        <w:t>s</w:t>
      </w:r>
    </w:p>
    <w:p w14:paraId="77535F6C" w14:textId="412E6EA0" w:rsidR="00446D3E" w:rsidRDefault="00EF66DB" w:rsidP="00446D3E">
      <w:pPr>
        <w:pStyle w:val="Listenabsatz"/>
        <w:ind w:left="1004" w:firstLine="0"/>
      </w:pPr>
      <w:r>
        <w:t xml:space="preserve">Each affected area </w:t>
      </w:r>
      <w:r w:rsidR="00DD41E7">
        <w:t>is defined with ID, its polygon information as well as</w:t>
      </w:r>
      <w:r w:rsidR="00DD256E">
        <w:t xml:space="preserve"> </w:t>
      </w:r>
      <w:proofErr w:type="gramStart"/>
      <w:r w:rsidR="00DD256E">
        <w:t>the begin</w:t>
      </w:r>
      <w:proofErr w:type="gramEnd"/>
      <w:r w:rsidR="00DD256E">
        <w:t xml:space="preserve"> and end times. Furthermore, the status of broken traffic lights</w:t>
      </w:r>
      <w:r w:rsidR="00A2140A">
        <w:t xml:space="preserve"> in the area</w:t>
      </w:r>
      <w:r w:rsidR="00DD256E">
        <w:t>, i.e. true or false, and the restricted vehicle type</w:t>
      </w:r>
      <w:r w:rsidR="00A2140A">
        <w:t>s also need</w:t>
      </w:r>
      <w:r w:rsidR="00DD256E">
        <w:t xml:space="preserve"> to be defined. All roads in the affected areas will be closed </w:t>
      </w:r>
      <w:r w:rsidR="000B2B7A">
        <w:t xml:space="preserve">for the defined restricted vehicle types </w:t>
      </w:r>
      <w:r w:rsidR="00DD256E">
        <w:t>according to</w:t>
      </w:r>
      <w:r w:rsidR="00543690">
        <w:t xml:space="preserve"> the given begin and end times.</w:t>
      </w:r>
    </w:p>
    <w:p w14:paraId="2F1A6664" w14:textId="606FC8FE" w:rsidR="00BD2240" w:rsidRDefault="00BD2240" w:rsidP="00BD2240">
      <w:pPr>
        <w:pStyle w:val="Listenabsatz"/>
        <w:numPr>
          <w:ilvl w:val="0"/>
          <w:numId w:val="46"/>
        </w:numPr>
      </w:pPr>
      <w:r>
        <w:t>Request</w:t>
      </w:r>
    </w:p>
    <w:p w14:paraId="3B7EAA8A" w14:textId="6AAF19AF" w:rsidR="00BD2240" w:rsidRDefault="00BD2240" w:rsidP="00BD2240">
      <w:pPr>
        <w:pStyle w:val="Listenabsatz"/>
        <w:ind w:left="1004" w:firstLine="0"/>
      </w:pPr>
      <w:r>
        <w:t xml:space="preserve">It </w:t>
      </w:r>
      <w:r w:rsidR="000B2B7A">
        <w:t xml:space="preserve">is mainly to handle three </w:t>
      </w:r>
      <w:r w:rsidR="00FF21C5">
        <w:t>requests</w:t>
      </w:r>
      <w:r w:rsidR="000B2B7A">
        <w:t>:</w:t>
      </w:r>
      <w:r w:rsidR="00FF21C5">
        <w:t xml:space="preserve"> (1) to insert rescue vehicles in the simulation with the given </w:t>
      </w:r>
      <w:r w:rsidR="000B2B7A">
        <w:t>start and end geo-coordinates;</w:t>
      </w:r>
      <w:r w:rsidR="00FF21C5">
        <w:t xml:space="preserve"> (2) to find the corresponding fastest routes and send them back to the </w:t>
      </w:r>
      <w:r w:rsidR="00C6548D">
        <w:t>test-</w:t>
      </w:r>
      <w:r w:rsidR="00FF21C5">
        <w:t xml:space="preserve">bed, and (3) to send the respective vehicle positions at each time stamp, which is configurable, back to the </w:t>
      </w:r>
      <w:r w:rsidR="00C6548D">
        <w:t>test-</w:t>
      </w:r>
      <w:r w:rsidR="00FF21C5">
        <w:t>bed.</w:t>
      </w:r>
    </w:p>
    <w:p w14:paraId="3101CC8A" w14:textId="5D340651" w:rsidR="00E55B06" w:rsidRPr="00A52224" w:rsidRDefault="00A52224" w:rsidP="00A52224">
      <w:pPr>
        <w:ind w:left="284" w:firstLine="0"/>
      </w:pPr>
      <w:r>
        <w:t xml:space="preserve">The developed SUMO-Connector </w:t>
      </w:r>
      <w:r w:rsidR="007324FC">
        <w:t xml:space="preserve">for the </w:t>
      </w:r>
      <w:r w:rsidR="00C6548D">
        <w:t>test-</w:t>
      </w:r>
      <w:r w:rsidR="007324FC">
        <w:t>bed</w:t>
      </w:r>
      <w:r w:rsidR="003A195A">
        <w:t xml:space="preserve"> and </w:t>
      </w:r>
      <w:del w:id="75" w:author="Autor">
        <w:r w:rsidR="003A195A" w:rsidDel="001F27BB">
          <w:delText xml:space="preserve">two </w:delText>
        </w:r>
      </w:del>
      <w:ins w:id="76" w:author="Autor">
        <w:r w:rsidR="001F27BB">
          <w:t xml:space="preserve">some </w:t>
        </w:r>
      </w:ins>
      <w:r w:rsidR="003A195A">
        <w:t xml:space="preserve">scenario examples are </w:t>
      </w:r>
      <w:ins w:id="77" w:author="Autor">
        <w:r w:rsidR="001F27BB">
          <w:t xml:space="preserve">freely </w:t>
        </w:r>
      </w:ins>
      <w:r>
        <w:t xml:space="preserve">available </w:t>
      </w:r>
      <w:del w:id="78" w:author="Autor">
        <w:r w:rsidDel="001F27BB">
          <w:delText>under</w:delText>
        </w:r>
        <w:r w:rsidDel="00107E7B">
          <w:delText xml:space="preserve"> </w:delText>
        </w:r>
      </w:del>
      <w:customXmlInsRangeStart w:id="79" w:author="Autor"/>
      <w:sdt>
        <w:sdtPr>
          <w:id w:val="-648442176"/>
          <w:citation/>
        </w:sdtPr>
        <w:sdtEndPr/>
        <w:sdtContent>
          <w:customXmlInsRangeEnd w:id="79"/>
          <w:ins w:id="80" w:author="Autor">
            <w:r w:rsidR="00107E7B">
              <w:fldChar w:fldCharType="begin"/>
            </w:r>
            <w:r w:rsidR="001F27BB" w:rsidRPr="001F27BB">
              <w:instrText xml:space="preserve">CITATION Dri192 \l 1031 </w:instrText>
            </w:r>
          </w:ins>
          <w:r w:rsidR="00107E7B">
            <w:fldChar w:fldCharType="separate"/>
          </w:r>
          <w:r w:rsidR="001F27BB">
            <w:rPr>
              <w:noProof/>
            </w:rPr>
            <w:t>(Driver+, sumo-connector, 2019)</w:t>
          </w:r>
          <w:ins w:id="81" w:author="Autor">
            <w:r w:rsidR="00107E7B">
              <w:fldChar w:fldCharType="end"/>
            </w:r>
          </w:ins>
          <w:customXmlInsRangeStart w:id="82" w:author="Autor"/>
        </w:sdtContent>
      </w:sdt>
      <w:customXmlInsRangeEnd w:id="82"/>
      <w:del w:id="83" w:author="Autor">
        <w:r w:rsidR="0021219E" w:rsidDel="00107E7B">
          <w:fldChar w:fldCharType="begin"/>
        </w:r>
        <w:r w:rsidR="0021219E" w:rsidDel="00107E7B">
          <w:delInstrText xml:space="preserve"> HYPERLINK "https://github.com/DRIVER-EU/sumo-connector" </w:delInstrText>
        </w:r>
        <w:r w:rsidR="0021219E" w:rsidDel="00107E7B">
          <w:fldChar w:fldCharType="separate"/>
        </w:r>
        <w:r w:rsidRPr="006B027B" w:rsidDel="00107E7B">
          <w:rPr>
            <w:rStyle w:val="Hyperlink"/>
          </w:rPr>
          <w:delText>https://github.com/DRIVER-EU/sumo-connector</w:delText>
        </w:r>
        <w:r w:rsidR="0021219E" w:rsidDel="00107E7B">
          <w:rPr>
            <w:rStyle w:val="Hyperlink"/>
          </w:rPr>
          <w:fldChar w:fldCharType="end"/>
        </w:r>
      </w:del>
      <w:r w:rsidR="00953D69">
        <w:t>.</w:t>
      </w:r>
    </w:p>
    <w:p w14:paraId="7E39F34E" w14:textId="363EA374" w:rsidR="0075184D" w:rsidRDefault="0075184D" w:rsidP="004E7C0A">
      <w:pPr>
        <w:pStyle w:val="Subsection"/>
        <w:tabs>
          <w:tab w:val="clear" w:pos="3119"/>
          <w:tab w:val="num" w:pos="567"/>
        </w:tabs>
        <w:ind w:left="567"/>
        <w:pPrChange w:id="84" w:author="Autor">
          <w:pPr>
            <w:pStyle w:val="Subsection"/>
          </w:pPr>
        </w:pPrChange>
      </w:pPr>
      <w:commentRangeStart w:id="85"/>
      <w:r>
        <w:t>COPPER Common Operational Picture-Tool</w:t>
      </w:r>
    </w:p>
    <w:p w14:paraId="1037EEB3" w14:textId="15EE5614" w:rsidR="0075184D" w:rsidRDefault="0075184D" w:rsidP="0075184D">
      <w:r>
        <w:t>In order get an overview of the simulation, one can use the COPPER COP-tool</w:t>
      </w:r>
      <w:ins w:id="86" w:author="Autor">
        <w:r w:rsidR="0039146B">
          <w:rPr>
            <w:noProof/>
          </w:rPr>
          <w:t xml:space="preserve"> </w:t>
        </w:r>
      </w:ins>
      <w:customXmlInsRangeStart w:id="87" w:author="Autor"/>
      <w:sdt>
        <w:sdtPr>
          <w:rPr>
            <w:noProof/>
          </w:rPr>
          <w:id w:val="2101136075"/>
          <w:citation/>
        </w:sdtPr>
        <w:sdtEndPr/>
        <w:sdtContent>
          <w:customXmlInsRangeEnd w:id="87"/>
          <w:ins w:id="88" w:author="Autor">
            <w:r w:rsidR="0039146B">
              <w:rPr>
                <w:noProof/>
              </w:rPr>
              <w:fldChar w:fldCharType="begin"/>
            </w:r>
            <w:r w:rsidR="0039146B" w:rsidRPr="0039146B">
              <w:rPr>
                <w:noProof/>
                <w:rPrChange w:id="89" w:author="Autor">
                  <w:rPr>
                    <w:noProof/>
                    <w:lang w:val="de-DE"/>
                  </w:rPr>
                </w:rPrChange>
              </w:rPr>
              <w:instrText xml:space="preserve"> CITATION Dri191 \l 1031 </w:instrText>
            </w:r>
          </w:ins>
          <w:r w:rsidR="0039146B">
            <w:rPr>
              <w:noProof/>
            </w:rPr>
            <w:fldChar w:fldCharType="separate"/>
          </w:r>
          <w:ins w:id="90" w:author="Autor">
            <w:r w:rsidR="0039146B" w:rsidRPr="0039146B">
              <w:rPr>
                <w:noProof/>
                <w:rPrChange w:id="91" w:author="Autor">
                  <w:rPr/>
                </w:rPrChange>
              </w:rPr>
              <w:t>(Driver+, copper, 2019)</w:t>
            </w:r>
            <w:r w:rsidR="0039146B">
              <w:rPr>
                <w:noProof/>
              </w:rPr>
              <w:fldChar w:fldCharType="end"/>
            </w:r>
          </w:ins>
          <w:customXmlInsRangeStart w:id="92" w:author="Autor"/>
        </w:sdtContent>
      </w:sdt>
      <w:customXmlInsRangeEnd w:id="92"/>
      <w:ins w:id="93" w:author="Autor">
        <w:r w:rsidR="0039146B">
          <w:rPr>
            <w:noProof/>
          </w:rPr>
          <w:t>.</w:t>
        </w:r>
      </w:ins>
      <w:r>
        <w:t xml:space="preserve"> It connects to the testbed and </w:t>
      </w:r>
      <w:proofErr w:type="gramStart"/>
      <w:r>
        <w:t>listens</w:t>
      </w:r>
      <w:proofErr w:type="gramEnd"/>
      <w:r>
        <w:t xml:space="preserve"> the messages that are being published by the other tools. Subsequently, the information in these messages is displayed in multiple formats inside the tool. Mainly, geographical information is displayed on a map. All other information, such as the simulation time, is displayed as text. The simulation time is always visible as a digital clock, whereas other text updates are stored in a log list.</w:t>
      </w:r>
    </w:p>
    <w:p w14:paraId="4CCD0A24" w14:textId="77777777" w:rsidR="0075184D" w:rsidRDefault="0075184D" w:rsidP="0075184D">
      <w:r>
        <w:t xml:space="preserve">COPPER is a client – server </w:t>
      </w:r>
      <w:proofErr w:type="spellStart"/>
      <w:r>
        <w:t>dashboarding</w:t>
      </w:r>
      <w:proofErr w:type="spellEnd"/>
      <w:r>
        <w:t xml:space="preserve"> application built with </w:t>
      </w:r>
      <w:proofErr w:type="spellStart"/>
      <w:r>
        <w:t>TypeScript</w:t>
      </w:r>
      <w:proofErr w:type="spellEnd"/>
      <w:r>
        <w:t xml:space="preserve">. The server side of the application connects to the testbed in order to receive messages published by the other tools. It then processes the messages and distributes it to all active clients (which could be multiple instances). </w:t>
      </w:r>
    </w:p>
    <w:p w14:paraId="710ADAFF" w14:textId="5411A68C" w:rsidR="0075184D" w:rsidRDefault="0075184D" w:rsidP="0075184D">
      <w:r>
        <w:t>At the moment, COPPER processes and displays the following information:</w:t>
      </w:r>
    </w:p>
    <w:p w14:paraId="48805342" w14:textId="77777777" w:rsidR="0075184D" w:rsidRDefault="0075184D" w:rsidP="0075184D">
      <w:pPr>
        <w:pStyle w:val="Listenabsatz"/>
        <w:numPr>
          <w:ilvl w:val="0"/>
          <w:numId w:val="48"/>
        </w:numPr>
      </w:pPr>
      <w:r>
        <w:t>Trial time – The simulation time as published on the Driver+ testbed.</w:t>
      </w:r>
    </w:p>
    <w:p w14:paraId="7E06F718" w14:textId="77777777" w:rsidR="0075184D" w:rsidRDefault="0075184D" w:rsidP="0075184D">
      <w:pPr>
        <w:pStyle w:val="Listenabsatz"/>
        <w:numPr>
          <w:ilvl w:val="0"/>
          <w:numId w:val="48"/>
        </w:numPr>
      </w:pPr>
      <w:r>
        <w:t>Route request – If a route request is made, COPPER will read this request and display it on the geographical map. Also, a log entry is made that textually represents the message.</w:t>
      </w:r>
    </w:p>
    <w:p w14:paraId="6C42580A" w14:textId="77777777" w:rsidR="0075184D" w:rsidRDefault="0075184D" w:rsidP="0075184D">
      <w:pPr>
        <w:pStyle w:val="Listenabsatz"/>
        <w:numPr>
          <w:ilvl w:val="0"/>
          <w:numId w:val="48"/>
        </w:numPr>
        <w:rPr>
          <w:ins w:id="94" w:author="Autor"/>
        </w:rPr>
      </w:pPr>
      <w:r>
        <w:lastRenderedPageBreak/>
        <w:t>Rescue vehicle position – If a rescue vehicle is driving towards an incident location, it’s actual and previous positions will be displayed on the map. The location updates are also stored in the log.</w:t>
      </w:r>
      <w:commentRangeEnd w:id="85"/>
      <w:r w:rsidR="008F1DEB">
        <w:rPr>
          <w:rStyle w:val="Kommentarzeichen"/>
        </w:rPr>
        <w:commentReference w:id="85"/>
      </w:r>
    </w:p>
    <w:p w14:paraId="505D7A50" w14:textId="5951BCF5" w:rsidR="00C833FB" w:rsidRDefault="00C833FB" w:rsidP="00F37BF5">
      <w:pPr>
        <w:rPr>
          <w:ins w:id="95" w:author="Autor"/>
        </w:rPr>
      </w:pPr>
      <w:ins w:id="96" w:author="Autor">
        <w:r>
          <w:t xml:space="preserve">Except the commercial software XVR and SE-STAR all the related codes, </w:t>
        </w:r>
        <w:r w:rsidR="00AE0DEB">
          <w:t>schemas</w:t>
        </w:r>
        <w:r>
          <w:t xml:space="preserve"> and tools are committed in </w:t>
        </w:r>
        <w:r w:rsidR="00392F4F">
          <w:t xml:space="preserve">the </w:t>
        </w:r>
        <w:proofErr w:type="spellStart"/>
        <w:r>
          <w:t>github</w:t>
        </w:r>
        <w:proofErr w:type="spellEnd"/>
        <w:r>
          <w:t xml:space="preserve"> </w:t>
        </w:r>
        <w:r w:rsidR="00AE0DEB">
          <w:t xml:space="preserve">platform </w:t>
        </w:r>
        <w:del w:id="97" w:author="Autor">
          <w:r w:rsidDel="00AE0DEB">
            <w:delText xml:space="preserve">website </w:delText>
          </w:r>
        </w:del>
        <w:r>
          <w:t xml:space="preserve">and can be found in </w:t>
        </w:r>
      </w:ins>
      <w:customXmlInsRangeStart w:id="98" w:author="Autor"/>
      <w:sdt>
        <w:sdtPr>
          <w:id w:val="1050959467"/>
          <w:citation/>
        </w:sdtPr>
        <w:sdtEndPr/>
        <w:sdtContent>
          <w:customXmlInsRangeEnd w:id="98"/>
          <w:ins w:id="99" w:author="Autor">
            <w:r>
              <w:fldChar w:fldCharType="begin"/>
            </w:r>
            <w:r w:rsidRPr="00C833FB">
              <w:rPr>
                <w:rPrChange w:id="100" w:author="Autor">
                  <w:rPr>
                    <w:lang w:val="de-DE"/>
                  </w:rPr>
                </w:rPrChange>
              </w:rPr>
              <w:instrText xml:space="preserve"> CITATION Dri193 \l 1031 </w:instrText>
            </w:r>
          </w:ins>
          <w:r>
            <w:fldChar w:fldCharType="separate"/>
          </w:r>
          <w:ins w:id="101" w:author="Autor">
            <w:r w:rsidRPr="00C833FB">
              <w:rPr>
                <w:noProof/>
                <w:rPrChange w:id="102" w:author="Autor">
                  <w:rPr/>
                </w:rPrChange>
              </w:rPr>
              <w:t>(Driver+, Driver-EU, 2019)</w:t>
            </w:r>
            <w:r>
              <w:fldChar w:fldCharType="end"/>
            </w:r>
          </w:ins>
          <w:customXmlInsRangeStart w:id="103" w:author="Autor"/>
        </w:sdtContent>
      </w:sdt>
      <w:customXmlInsRangeEnd w:id="103"/>
      <w:ins w:id="104" w:author="Autor">
        <w:r w:rsidR="00AE0DEB">
          <w:t>.</w:t>
        </w:r>
        <w:r>
          <w:t xml:space="preserve"> </w:t>
        </w:r>
        <w:r w:rsidR="00AE0DEB">
          <w:t>T</w:t>
        </w:r>
        <w:del w:id="105" w:author="Autor">
          <w:r w:rsidDel="00AE0DEB">
            <w:delText>and t</w:delText>
          </w:r>
        </w:del>
        <w:r>
          <w:t>he way</w:t>
        </w:r>
        <w:r w:rsidR="00AE0DEB">
          <w:t>s</w:t>
        </w:r>
        <w:r>
          <w:t xml:space="preserve"> to set up the test-bed</w:t>
        </w:r>
        <w:r w:rsidR="00AE0DEB">
          <w:t xml:space="preserve"> and to connect to SUMO are also described</w:t>
        </w:r>
      </w:ins>
      <w:r>
        <w:t xml:space="preserve"> </w:t>
      </w:r>
      <w:ins w:id="106" w:author="Autor">
        <w:r w:rsidR="00AE0DEB">
          <w:t>there to facilitate users to set up their own co-simulation.</w:t>
        </w:r>
      </w:ins>
    </w:p>
    <w:p w14:paraId="7A47F1CF" w14:textId="0C0781CF" w:rsidR="00EF61C1" w:rsidRDefault="00EF61C1" w:rsidP="006F463C">
      <w:pPr>
        <w:pStyle w:val="Section"/>
      </w:pPr>
      <w:r>
        <w:t xml:space="preserve">Scenario </w:t>
      </w:r>
    </w:p>
    <w:p w14:paraId="76F97ADD" w14:textId="3F93B4AB" w:rsidR="00920C7B" w:rsidRPr="00EA48C3" w:rsidRDefault="00EF61C1" w:rsidP="004E7C0A">
      <w:pPr>
        <w:pStyle w:val="Subsection"/>
        <w:tabs>
          <w:tab w:val="clear" w:pos="3119"/>
          <w:tab w:val="num" w:pos="567"/>
        </w:tabs>
        <w:ind w:left="567"/>
        <w:pPrChange w:id="107" w:author="Autor">
          <w:pPr>
            <w:pStyle w:val="Subsection"/>
          </w:pPr>
        </w:pPrChange>
      </w:pPr>
      <w:r w:rsidRPr="00EA48C3">
        <w:t>Description</w:t>
      </w:r>
    </w:p>
    <w:p w14:paraId="753E15CA" w14:textId="1A346665" w:rsidR="00957C37" w:rsidRDefault="00920C7B" w:rsidP="00202774">
      <w:r>
        <w:t>To test the</w:t>
      </w:r>
      <w:r w:rsidR="00AC56DB">
        <w:t xml:space="preserve"> proposed</w:t>
      </w:r>
      <w:r>
        <w:t xml:space="preserve"> </w:t>
      </w:r>
      <w:r w:rsidR="00AC56DB">
        <w:t xml:space="preserve">coupling work </w:t>
      </w:r>
      <w:r>
        <w:t xml:space="preserve">a </w:t>
      </w:r>
      <w:r w:rsidR="00BA5088">
        <w:t xml:space="preserve">synthetic </w:t>
      </w:r>
      <w:r>
        <w:t xml:space="preserve">scenario around the main railway station in Rotterdam, the </w:t>
      </w:r>
      <w:r w:rsidR="0014017D">
        <w:t>Netherlands</w:t>
      </w:r>
      <w:r>
        <w:t xml:space="preserve"> has been established. </w:t>
      </w:r>
      <w:r w:rsidR="00957C37">
        <w:t>In this scenario, a</w:t>
      </w:r>
      <w:r w:rsidR="005360DF">
        <w:t xml:space="preserve"> </w:t>
      </w:r>
      <w:r w:rsidR="00B80F1E">
        <w:t>vehicle</w:t>
      </w:r>
      <w:r w:rsidR="005360DF">
        <w:t xml:space="preserve"> incident has </w:t>
      </w:r>
      <w:r w:rsidR="00957C37">
        <w:t xml:space="preserve">occurred </w:t>
      </w:r>
      <w:r w:rsidR="00C7000D">
        <w:t xml:space="preserve">at </w:t>
      </w:r>
      <w:r w:rsidR="00957C37">
        <w:t xml:space="preserve">the main railway station. </w:t>
      </w:r>
      <w:r w:rsidR="00675D4B">
        <w:t xml:space="preserve">No trains are allowed to run. </w:t>
      </w:r>
      <w:r w:rsidR="00957C37">
        <w:t xml:space="preserve">The surrounding roads need to be </w:t>
      </w:r>
      <w:r w:rsidR="00B80F1E">
        <w:t>closed and</w:t>
      </w:r>
      <w:r w:rsidR="00957C37">
        <w:t xml:space="preserve"> the people in</w:t>
      </w:r>
      <w:r w:rsidR="00675D4B">
        <w:t xml:space="preserve">side and </w:t>
      </w:r>
      <w:r w:rsidR="00957C37">
        <w:t xml:space="preserve">around the railway station need to be evacuated. </w:t>
      </w:r>
      <w:r w:rsidR="000375F8">
        <w:t xml:space="preserve">An overview about the scenario is illustrated in </w:t>
      </w:r>
      <w:r w:rsidR="000375F8">
        <w:fldChar w:fldCharType="begin"/>
      </w:r>
      <w:r w:rsidR="000375F8">
        <w:instrText xml:space="preserve"> REF _Ref2594819 \h </w:instrText>
      </w:r>
      <w:r w:rsidR="000375F8">
        <w:fldChar w:fldCharType="separate"/>
      </w:r>
      <w:r w:rsidR="00921C42">
        <w:t xml:space="preserve">Figure </w:t>
      </w:r>
      <w:r w:rsidR="00921C42">
        <w:rPr>
          <w:noProof/>
        </w:rPr>
        <w:t>3</w:t>
      </w:r>
      <w:r w:rsidR="000375F8">
        <w:fldChar w:fldCharType="end"/>
      </w:r>
      <w:r w:rsidR="000375F8">
        <w:t>.</w:t>
      </w:r>
      <w:ins w:id="108" w:author="Autor">
        <w:r w:rsidR="00EE1BBA">
          <w:t xml:space="preserve"> </w:t>
        </w:r>
      </w:ins>
    </w:p>
    <w:p w14:paraId="51329E14" w14:textId="7D4208F0" w:rsidR="007F596B" w:rsidRDefault="00957C37" w:rsidP="00202774">
      <w:r>
        <w:t>Furthermore,</w:t>
      </w:r>
      <w:r w:rsidR="00192553">
        <w:t xml:space="preserve"> the crisis manager need</w:t>
      </w:r>
      <w:r w:rsidR="00421F4C">
        <w:t>s</w:t>
      </w:r>
      <w:r w:rsidR="00192553">
        <w:t xml:space="preserve"> t</w:t>
      </w:r>
      <w:r w:rsidR="00F62483">
        <w:t xml:space="preserve">o dispatch </w:t>
      </w:r>
      <w:r>
        <w:t xml:space="preserve">the rescue </w:t>
      </w:r>
      <w:r w:rsidR="00F62483">
        <w:t>team, police and medical staffs</w:t>
      </w:r>
      <w:r w:rsidR="00192553">
        <w:t xml:space="preserve"> from different units</w:t>
      </w:r>
      <w:r>
        <w:t xml:space="preserve"> to different </w:t>
      </w:r>
      <w:r w:rsidR="00192553">
        <w:t xml:space="preserve">locations </w:t>
      </w:r>
      <w:r w:rsidR="00F62483">
        <w:t>at different times</w:t>
      </w:r>
      <w:r w:rsidR="00421F4C">
        <w:t xml:space="preserve"> </w:t>
      </w:r>
      <w:r w:rsidR="00F62483">
        <w:t>according to t</w:t>
      </w:r>
      <w:r w:rsidR="005A4E75">
        <w:t>he rescue progress</w:t>
      </w:r>
      <w:r w:rsidR="00192553">
        <w:t>.</w:t>
      </w:r>
    </w:p>
    <w:p w14:paraId="0AB1B126" w14:textId="77777777" w:rsidR="004435A6" w:rsidRDefault="004435A6" w:rsidP="00202774"/>
    <w:p w14:paraId="1DE756B6" w14:textId="77CFAFBB" w:rsidR="007F596B" w:rsidRDefault="007F596B" w:rsidP="007F596B">
      <w:pPr>
        <w:jc w:val="center"/>
      </w:pPr>
      <w:r>
        <w:rPr>
          <w:noProof/>
          <w:lang w:val="de-DE" w:eastAsia="zh-TW"/>
        </w:rPr>
        <w:drawing>
          <wp:inline distT="0" distB="0" distL="0" distR="0" wp14:anchorId="590CE64E" wp14:editId="00DA5FA2">
            <wp:extent cx="4290060" cy="2622454"/>
            <wp:effectExtent l="0" t="0" r="0" b="6985"/>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90626" cy="2622800"/>
                    </a:xfrm>
                    <a:prstGeom prst="rect">
                      <a:avLst/>
                    </a:prstGeom>
                    <a:noFill/>
                  </pic:spPr>
                </pic:pic>
              </a:graphicData>
            </a:graphic>
          </wp:inline>
        </w:drawing>
      </w:r>
    </w:p>
    <w:p w14:paraId="669286F7" w14:textId="1751E971" w:rsidR="007F596B" w:rsidRDefault="00BA5088" w:rsidP="00BA5088">
      <w:pPr>
        <w:pStyle w:val="Beschriftung"/>
      </w:pPr>
      <w:bookmarkStart w:id="109" w:name="_Ref2594819"/>
      <w:bookmarkStart w:id="110" w:name="_Ref2594812"/>
      <w:r>
        <w:t xml:space="preserve">Figure </w:t>
      </w:r>
      <w:r w:rsidR="00487171">
        <w:rPr>
          <w:noProof/>
        </w:rPr>
        <w:fldChar w:fldCharType="begin"/>
      </w:r>
      <w:r w:rsidR="00487171">
        <w:rPr>
          <w:noProof/>
        </w:rPr>
        <w:instrText xml:space="preserve"> SEQ Figure \* ARABIC </w:instrText>
      </w:r>
      <w:r w:rsidR="00487171">
        <w:rPr>
          <w:noProof/>
        </w:rPr>
        <w:fldChar w:fldCharType="separate"/>
      </w:r>
      <w:r w:rsidR="00921C42">
        <w:rPr>
          <w:noProof/>
        </w:rPr>
        <w:t>3</w:t>
      </w:r>
      <w:r w:rsidR="00487171">
        <w:rPr>
          <w:noProof/>
        </w:rPr>
        <w:fldChar w:fldCharType="end"/>
      </w:r>
      <w:bookmarkEnd w:id="109"/>
      <w:r>
        <w:t xml:space="preserve"> </w:t>
      </w:r>
      <w:r w:rsidR="000375F8">
        <w:t xml:space="preserve"> Overview </w:t>
      </w:r>
      <w:r w:rsidR="00957C37">
        <w:t>of the synthetic scenario</w:t>
      </w:r>
      <w:bookmarkEnd w:id="110"/>
      <w:r w:rsidR="000375F8">
        <w:t xml:space="preserve"> at the mai</w:t>
      </w:r>
      <w:r w:rsidR="006B2C19">
        <w:t>n railway station in Rotterdam.</w:t>
      </w:r>
    </w:p>
    <w:p w14:paraId="69B9CF7C" w14:textId="433E8517" w:rsidR="00A428F2" w:rsidRDefault="006F463C" w:rsidP="004E7C0A">
      <w:pPr>
        <w:pStyle w:val="Subsection"/>
        <w:tabs>
          <w:tab w:val="clear" w:pos="3119"/>
          <w:tab w:val="num" w:pos="567"/>
        </w:tabs>
        <w:ind w:left="567"/>
        <w:pPrChange w:id="111" w:author="Autor">
          <w:pPr>
            <w:pStyle w:val="Subsection"/>
          </w:pPr>
        </w:pPrChange>
      </w:pPr>
      <w:r>
        <w:t>Simulation</w:t>
      </w:r>
      <w:r w:rsidR="00A428F2">
        <w:t xml:space="preserve"> setup</w:t>
      </w:r>
    </w:p>
    <w:p w14:paraId="24BC926C" w14:textId="7F2147EB" w:rsidR="009C36C9" w:rsidRDefault="0080639E" w:rsidP="009C36C9">
      <w:pPr>
        <w:pStyle w:val="Beschriftung"/>
      </w:pPr>
      <w:proofErr w:type="spellStart"/>
      <w:r w:rsidRPr="00921C42">
        <w:rPr>
          <w:b w:val="0"/>
          <w:bCs w:val="0"/>
          <w:sz w:val="20"/>
          <w:szCs w:val="24"/>
        </w:rPr>
        <w:t>OpenStreetMap</w:t>
      </w:r>
      <w:proofErr w:type="spellEnd"/>
      <w:r w:rsidRPr="00921C42">
        <w:rPr>
          <w:b w:val="0"/>
          <w:bCs w:val="0"/>
          <w:sz w:val="20"/>
          <w:szCs w:val="24"/>
        </w:rPr>
        <w:t xml:space="preserve"> </w:t>
      </w:r>
      <w:ins w:id="112" w:author="Autor">
        <w:r w:rsidR="00DC04EB">
          <w:rPr>
            <w:b w:val="0"/>
            <w:bCs w:val="0"/>
            <w:sz w:val="20"/>
            <w:szCs w:val="24"/>
          </w:rPr>
          <w:t xml:space="preserve">(OSM) </w:t>
        </w:r>
      </w:ins>
      <w:r w:rsidRPr="00921C42">
        <w:rPr>
          <w:b w:val="0"/>
          <w:bCs w:val="0"/>
          <w:sz w:val="20"/>
          <w:szCs w:val="24"/>
        </w:rPr>
        <w:t>is used as th</w:t>
      </w:r>
      <w:r w:rsidR="00540E35" w:rsidRPr="00921C42">
        <w:rPr>
          <w:b w:val="0"/>
          <w:bCs w:val="0"/>
          <w:sz w:val="20"/>
          <w:szCs w:val="24"/>
        </w:rPr>
        <w:t>e</w:t>
      </w:r>
      <w:r w:rsidR="008A6736" w:rsidRPr="00921C42">
        <w:rPr>
          <w:b w:val="0"/>
          <w:bCs w:val="0"/>
          <w:sz w:val="20"/>
          <w:szCs w:val="24"/>
        </w:rPr>
        <w:t xml:space="preserve"> basic map for all simulators.</w:t>
      </w:r>
      <w:r w:rsidR="00077678" w:rsidRPr="00921C42">
        <w:rPr>
          <w:b w:val="0"/>
          <w:bCs w:val="0"/>
          <w:sz w:val="20"/>
          <w:szCs w:val="24"/>
        </w:rPr>
        <w:t xml:space="preserve"> </w:t>
      </w:r>
      <w:ins w:id="113" w:author="Autor">
        <w:r w:rsidR="00220440">
          <w:rPr>
            <w:b w:val="0"/>
            <w:bCs w:val="0"/>
            <w:sz w:val="20"/>
            <w:szCs w:val="24"/>
          </w:rPr>
          <w:t xml:space="preserve">To </w:t>
        </w:r>
        <w:del w:id="114" w:author="Autor">
          <w:r w:rsidR="00220440" w:rsidDel="00824706">
            <w:rPr>
              <w:b w:val="0"/>
              <w:bCs w:val="0"/>
              <w:sz w:val="20"/>
              <w:szCs w:val="24"/>
            </w:rPr>
            <w:delText>ensrue</w:delText>
          </w:r>
        </w:del>
        <w:r w:rsidR="00824706">
          <w:rPr>
            <w:b w:val="0"/>
            <w:bCs w:val="0"/>
            <w:sz w:val="20"/>
            <w:szCs w:val="24"/>
          </w:rPr>
          <w:t>ensure</w:t>
        </w:r>
        <w:r w:rsidR="00220440">
          <w:rPr>
            <w:b w:val="0"/>
            <w:bCs w:val="0"/>
            <w:sz w:val="20"/>
            <w:szCs w:val="24"/>
          </w:rPr>
          <w:t xml:space="preserve"> the position accuracy </w:t>
        </w:r>
        <w:proofErr w:type="gramStart"/>
        <w:r w:rsidR="00220440">
          <w:rPr>
            <w:b w:val="0"/>
            <w:bCs w:val="0"/>
            <w:sz w:val="20"/>
            <w:szCs w:val="24"/>
          </w:rPr>
          <w:t>a</w:t>
        </w:r>
        <w:proofErr w:type="gramEnd"/>
        <w:del w:id="115" w:author="Autor">
          <w:r w:rsidR="00DC04EB" w:rsidDel="00220440">
            <w:rPr>
              <w:b w:val="0"/>
              <w:bCs w:val="0"/>
              <w:sz w:val="20"/>
              <w:szCs w:val="24"/>
            </w:rPr>
            <w:delText>A</w:delText>
          </w:r>
        </w:del>
        <w:r w:rsidR="00DC04EB">
          <w:rPr>
            <w:b w:val="0"/>
            <w:bCs w:val="0"/>
            <w:sz w:val="20"/>
            <w:szCs w:val="24"/>
          </w:rPr>
          <w:t xml:space="preserve">ll simulators use geo-coordinates information for communication instead of the IDs of OSM. </w:t>
        </w:r>
      </w:ins>
      <w:r w:rsidR="00077678" w:rsidRPr="00921C42">
        <w:rPr>
          <w:b w:val="0"/>
          <w:bCs w:val="0"/>
          <w:sz w:val="20"/>
          <w:szCs w:val="24"/>
        </w:rPr>
        <w:t>Moreover, the 3D map at the main railway station is also applied for crowd simulation and trial visualization. Regarding traffic demand, synthetic traffic, including passenger cars, buses, trucks, trams, bicycles and pedestrians, is generated</w:t>
      </w:r>
      <w:r w:rsidR="002938BD" w:rsidRPr="00921C42">
        <w:rPr>
          <w:b w:val="0"/>
          <w:bCs w:val="0"/>
          <w:sz w:val="20"/>
          <w:szCs w:val="24"/>
        </w:rPr>
        <w:t>.</w:t>
      </w:r>
      <w:r w:rsidR="000423D4" w:rsidRPr="00921C42">
        <w:rPr>
          <w:b w:val="0"/>
          <w:bCs w:val="0"/>
          <w:sz w:val="20"/>
          <w:szCs w:val="24"/>
        </w:rPr>
        <w:t xml:space="preserve"> </w:t>
      </w:r>
      <w:r w:rsidR="000423D4" w:rsidRPr="00921C42">
        <w:rPr>
          <w:b w:val="0"/>
          <w:bCs w:val="0"/>
          <w:sz w:val="20"/>
          <w:szCs w:val="24"/>
        </w:rPr>
        <w:fldChar w:fldCharType="begin"/>
      </w:r>
      <w:r w:rsidR="000423D4" w:rsidRPr="00921C42">
        <w:rPr>
          <w:b w:val="0"/>
          <w:bCs w:val="0"/>
          <w:sz w:val="20"/>
          <w:szCs w:val="24"/>
        </w:rPr>
        <w:instrText xml:space="preserve"> REF _Ref2597087 \h </w:instrText>
      </w:r>
      <w:r w:rsidR="00921C42">
        <w:rPr>
          <w:b w:val="0"/>
          <w:bCs w:val="0"/>
          <w:sz w:val="20"/>
          <w:szCs w:val="24"/>
        </w:rPr>
        <w:instrText xml:space="preserve"> \* MERGEFORMAT </w:instrText>
      </w:r>
      <w:r w:rsidR="000423D4" w:rsidRPr="00921C42">
        <w:rPr>
          <w:b w:val="0"/>
          <w:bCs w:val="0"/>
          <w:sz w:val="20"/>
          <w:szCs w:val="24"/>
        </w:rPr>
      </w:r>
      <w:r w:rsidR="000423D4" w:rsidRPr="00921C42">
        <w:rPr>
          <w:b w:val="0"/>
          <w:bCs w:val="0"/>
          <w:sz w:val="20"/>
          <w:szCs w:val="24"/>
        </w:rPr>
        <w:fldChar w:fldCharType="separate"/>
      </w:r>
      <w:r w:rsidR="00921C42" w:rsidRPr="00921C42">
        <w:rPr>
          <w:b w:val="0"/>
          <w:bCs w:val="0"/>
          <w:sz w:val="20"/>
          <w:szCs w:val="24"/>
        </w:rPr>
        <w:t>Figure 4</w:t>
      </w:r>
      <w:r w:rsidR="000423D4" w:rsidRPr="00921C42">
        <w:rPr>
          <w:b w:val="0"/>
          <w:bCs w:val="0"/>
          <w:sz w:val="20"/>
          <w:szCs w:val="24"/>
        </w:rPr>
        <w:fldChar w:fldCharType="end"/>
      </w:r>
      <w:r w:rsidR="002938BD" w:rsidRPr="00921C42">
        <w:rPr>
          <w:b w:val="0"/>
          <w:bCs w:val="0"/>
          <w:sz w:val="20"/>
          <w:szCs w:val="24"/>
        </w:rPr>
        <w:t xml:space="preserve"> shows an overview about the simulated </w:t>
      </w:r>
      <w:r w:rsidR="00154440" w:rsidRPr="00921C42">
        <w:rPr>
          <w:b w:val="0"/>
          <w:bCs w:val="0"/>
          <w:sz w:val="20"/>
          <w:szCs w:val="24"/>
        </w:rPr>
        <w:t>crowd movements with SE-S</w:t>
      </w:r>
      <w:r w:rsidR="00713FAB" w:rsidRPr="00921C42">
        <w:rPr>
          <w:b w:val="0"/>
          <w:bCs w:val="0"/>
          <w:sz w:val="20"/>
          <w:szCs w:val="24"/>
        </w:rPr>
        <w:t>tar</w:t>
      </w:r>
      <w:r w:rsidR="00154440" w:rsidRPr="00921C42">
        <w:rPr>
          <w:b w:val="0"/>
          <w:bCs w:val="0"/>
          <w:sz w:val="20"/>
          <w:szCs w:val="24"/>
        </w:rPr>
        <w:t xml:space="preserve">, while </w:t>
      </w:r>
      <w:r w:rsidR="00154440" w:rsidRPr="00921C42">
        <w:rPr>
          <w:b w:val="0"/>
          <w:bCs w:val="0"/>
          <w:sz w:val="20"/>
          <w:szCs w:val="24"/>
        </w:rPr>
        <w:fldChar w:fldCharType="begin"/>
      </w:r>
      <w:r w:rsidR="00154440" w:rsidRPr="00921C42">
        <w:rPr>
          <w:b w:val="0"/>
          <w:bCs w:val="0"/>
          <w:sz w:val="20"/>
          <w:szCs w:val="24"/>
        </w:rPr>
        <w:instrText xml:space="preserve"> REF _Ref2598302 \h </w:instrText>
      </w:r>
      <w:r w:rsidR="00921C42">
        <w:rPr>
          <w:b w:val="0"/>
          <w:bCs w:val="0"/>
          <w:sz w:val="20"/>
          <w:szCs w:val="24"/>
        </w:rPr>
        <w:instrText xml:space="preserve"> \* MERGEFORMAT </w:instrText>
      </w:r>
      <w:r w:rsidR="00154440" w:rsidRPr="00921C42">
        <w:rPr>
          <w:b w:val="0"/>
          <w:bCs w:val="0"/>
          <w:sz w:val="20"/>
          <w:szCs w:val="24"/>
        </w:rPr>
      </w:r>
      <w:r w:rsidR="00154440" w:rsidRPr="00921C42">
        <w:rPr>
          <w:b w:val="0"/>
          <w:bCs w:val="0"/>
          <w:sz w:val="20"/>
          <w:szCs w:val="24"/>
        </w:rPr>
        <w:fldChar w:fldCharType="separate"/>
      </w:r>
      <w:r w:rsidR="00921C42" w:rsidRPr="00921C42">
        <w:rPr>
          <w:b w:val="0"/>
          <w:bCs w:val="0"/>
          <w:sz w:val="20"/>
          <w:szCs w:val="24"/>
        </w:rPr>
        <w:t>Figure 5</w:t>
      </w:r>
      <w:r w:rsidR="00154440" w:rsidRPr="00921C42">
        <w:rPr>
          <w:b w:val="0"/>
          <w:bCs w:val="0"/>
          <w:sz w:val="20"/>
          <w:szCs w:val="24"/>
        </w:rPr>
        <w:fldChar w:fldCharType="end"/>
      </w:r>
      <w:r w:rsidR="00154440" w:rsidRPr="00921C42">
        <w:rPr>
          <w:b w:val="0"/>
          <w:bCs w:val="0"/>
          <w:sz w:val="20"/>
          <w:szCs w:val="24"/>
        </w:rPr>
        <w:t xml:space="preserve"> shows the network for traffic</w:t>
      </w:r>
      <w:r w:rsidR="00531151" w:rsidRPr="00921C42">
        <w:rPr>
          <w:b w:val="0"/>
          <w:bCs w:val="0"/>
          <w:sz w:val="20"/>
          <w:szCs w:val="24"/>
        </w:rPr>
        <w:t xml:space="preserve"> simulation and the road closure</w:t>
      </w:r>
      <w:r w:rsidR="0034685A" w:rsidRPr="00921C42">
        <w:rPr>
          <w:b w:val="0"/>
          <w:bCs w:val="0"/>
          <w:sz w:val="20"/>
          <w:szCs w:val="24"/>
        </w:rPr>
        <w:t xml:space="preserve"> </w:t>
      </w:r>
      <w:r w:rsidR="0034685A" w:rsidRPr="00921C42">
        <w:rPr>
          <w:b w:val="0"/>
          <w:bCs w:val="0"/>
          <w:sz w:val="20"/>
          <w:szCs w:val="24"/>
        </w:rPr>
        <w:lastRenderedPageBreak/>
        <w:t>area</w:t>
      </w:r>
      <w:r w:rsidR="00531151" w:rsidRPr="00921C42">
        <w:rPr>
          <w:b w:val="0"/>
          <w:bCs w:val="0"/>
          <w:sz w:val="20"/>
          <w:szCs w:val="24"/>
        </w:rPr>
        <w:t>, indicated in yellow</w:t>
      </w:r>
      <w:r w:rsidR="00154440" w:rsidRPr="00921C42">
        <w:rPr>
          <w:b w:val="0"/>
          <w:bCs w:val="0"/>
          <w:sz w:val="20"/>
          <w:szCs w:val="24"/>
        </w:rPr>
        <w:t xml:space="preserve">. </w:t>
      </w:r>
      <w:r w:rsidR="00531151" w:rsidRPr="00921C42">
        <w:rPr>
          <w:b w:val="0"/>
          <w:bCs w:val="0"/>
          <w:sz w:val="20"/>
          <w:szCs w:val="24"/>
        </w:rPr>
        <w:t xml:space="preserve">During the road closure period only authority vehicles can run in the closed area. </w:t>
      </w:r>
      <w:r w:rsidR="006F381F" w:rsidRPr="00921C42">
        <w:rPr>
          <w:b w:val="0"/>
          <w:bCs w:val="0"/>
          <w:sz w:val="20"/>
          <w:szCs w:val="24"/>
        </w:rPr>
        <w:t xml:space="preserve">There is no change in traffic light control. </w:t>
      </w:r>
      <w:r w:rsidR="009F6186" w:rsidRPr="00921C42">
        <w:rPr>
          <w:b w:val="0"/>
          <w:bCs w:val="0"/>
          <w:sz w:val="20"/>
          <w:szCs w:val="24"/>
        </w:rPr>
        <w:t>Together with the crowd movements, vehicle positions</w:t>
      </w:r>
      <w:r w:rsidR="00B11ACE" w:rsidRPr="00921C42">
        <w:rPr>
          <w:b w:val="0"/>
          <w:bCs w:val="0"/>
          <w:sz w:val="20"/>
          <w:szCs w:val="24"/>
        </w:rPr>
        <w:t>, which are</w:t>
      </w:r>
      <w:r w:rsidR="009F6186" w:rsidRPr="00921C42">
        <w:rPr>
          <w:b w:val="0"/>
          <w:bCs w:val="0"/>
          <w:sz w:val="20"/>
          <w:szCs w:val="24"/>
        </w:rPr>
        <w:t xml:space="preserve"> </w:t>
      </w:r>
      <w:r w:rsidR="00055C94" w:rsidRPr="00921C42">
        <w:rPr>
          <w:b w:val="0"/>
          <w:bCs w:val="0"/>
          <w:sz w:val="20"/>
          <w:szCs w:val="24"/>
        </w:rPr>
        <w:t xml:space="preserve">sent </w:t>
      </w:r>
      <w:r w:rsidR="009F6186" w:rsidRPr="00921C42">
        <w:rPr>
          <w:b w:val="0"/>
          <w:bCs w:val="0"/>
          <w:sz w:val="20"/>
          <w:szCs w:val="24"/>
        </w:rPr>
        <w:t>upon request</w:t>
      </w:r>
      <w:r w:rsidR="00B11ACE" w:rsidRPr="00921C42">
        <w:rPr>
          <w:b w:val="0"/>
          <w:bCs w:val="0"/>
          <w:sz w:val="20"/>
          <w:szCs w:val="24"/>
        </w:rPr>
        <w:t>,</w:t>
      </w:r>
      <w:r w:rsidR="009F6186" w:rsidRPr="00921C42">
        <w:rPr>
          <w:b w:val="0"/>
          <w:bCs w:val="0"/>
          <w:sz w:val="20"/>
          <w:szCs w:val="24"/>
        </w:rPr>
        <w:t xml:space="preserve"> will be sent to the </w:t>
      </w:r>
      <w:r w:rsidR="00C6548D" w:rsidRPr="00921C42">
        <w:rPr>
          <w:b w:val="0"/>
          <w:bCs w:val="0"/>
          <w:sz w:val="20"/>
          <w:szCs w:val="24"/>
        </w:rPr>
        <w:t>test-</w:t>
      </w:r>
      <w:r w:rsidR="009F6186" w:rsidRPr="00921C42">
        <w:rPr>
          <w:b w:val="0"/>
          <w:bCs w:val="0"/>
          <w:sz w:val="20"/>
          <w:szCs w:val="24"/>
        </w:rPr>
        <w:t xml:space="preserve">bed. XVR will then </w:t>
      </w:r>
      <w:r w:rsidR="00B11ACE" w:rsidRPr="00921C42">
        <w:rPr>
          <w:b w:val="0"/>
          <w:bCs w:val="0"/>
          <w:sz w:val="20"/>
          <w:szCs w:val="24"/>
        </w:rPr>
        <w:t>receive</w:t>
      </w:r>
      <w:r w:rsidR="009F6186" w:rsidRPr="00921C42">
        <w:rPr>
          <w:b w:val="0"/>
          <w:bCs w:val="0"/>
          <w:sz w:val="20"/>
          <w:szCs w:val="24"/>
        </w:rPr>
        <w:t xml:space="preserve"> these data and visualize them in the trial simulation environment (XVR OS) and the traffic information portal </w:t>
      </w:r>
      <w:r w:rsidR="0081060E" w:rsidRPr="00921C42">
        <w:rPr>
          <w:b w:val="0"/>
          <w:bCs w:val="0"/>
          <w:sz w:val="20"/>
          <w:szCs w:val="24"/>
        </w:rPr>
        <w:t>(XVR RM) accordingly</w:t>
      </w:r>
      <w:r w:rsidR="009F6186" w:rsidRPr="00921C42">
        <w:rPr>
          <w:b w:val="0"/>
          <w:bCs w:val="0"/>
          <w:sz w:val="20"/>
          <w:szCs w:val="24"/>
        </w:rPr>
        <w:t>.</w:t>
      </w:r>
      <w:r w:rsidR="00767CF2">
        <w:rPr>
          <w:b w:val="0"/>
          <w:bCs w:val="0"/>
          <w:sz w:val="20"/>
          <w:szCs w:val="24"/>
        </w:rPr>
        <w:t xml:space="preserve"> </w:t>
      </w:r>
      <w:r w:rsidR="00767CF2" w:rsidRPr="00767CF2">
        <w:rPr>
          <w:b w:val="0"/>
          <w:bCs w:val="0"/>
          <w:sz w:val="20"/>
          <w:szCs w:val="24"/>
        </w:rPr>
        <w:fldChar w:fldCharType="begin"/>
      </w:r>
      <w:r w:rsidR="00767CF2" w:rsidRPr="00767CF2">
        <w:rPr>
          <w:b w:val="0"/>
          <w:bCs w:val="0"/>
          <w:sz w:val="20"/>
          <w:szCs w:val="24"/>
        </w:rPr>
        <w:instrText xml:space="preserve"> REF _Ref3212042 \h  \* MERGEFORMAT </w:instrText>
      </w:r>
      <w:r w:rsidR="00767CF2" w:rsidRPr="00767CF2">
        <w:rPr>
          <w:b w:val="0"/>
          <w:bCs w:val="0"/>
          <w:sz w:val="20"/>
          <w:szCs w:val="24"/>
        </w:rPr>
      </w:r>
      <w:r w:rsidR="00767CF2" w:rsidRPr="00767CF2">
        <w:rPr>
          <w:b w:val="0"/>
          <w:bCs w:val="0"/>
          <w:sz w:val="20"/>
          <w:szCs w:val="24"/>
        </w:rPr>
        <w:fldChar w:fldCharType="separate"/>
      </w:r>
      <w:r w:rsidR="00767CF2" w:rsidRPr="00767CF2">
        <w:rPr>
          <w:b w:val="0"/>
        </w:rPr>
        <w:t xml:space="preserve">Figure </w:t>
      </w:r>
      <w:r w:rsidR="00767CF2" w:rsidRPr="00767CF2">
        <w:rPr>
          <w:b w:val="0"/>
          <w:noProof/>
        </w:rPr>
        <w:t>6</w:t>
      </w:r>
      <w:r w:rsidR="00767CF2" w:rsidRPr="00767CF2">
        <w:rPr>
          <w:b w:val="0"/>
          <w:bCs w:val="0"/>
          <w:sz w:val="20"/>
          <w:szCs w:val="24"/>
        </w:rPr>
        <w:fldChar w:fldCharType="end"/>
      </w:r>
      <w:r w:rsidR="00921C42" w:rsidRPr="00767CF2">
        <w:rPr>
          <w:b w:val="0"/>
          <w:bCs w:val="0"/>
          <w:sz w:val="20"/>
          <w:szCs w:val="24"/>
        </w:rPr>
        <w:t xml:space="preserve"> </w:t>
      </w:r>
      <w:r w:rsidR="009C36C9" w:rsidRPr="00767CF2">
        <w:rPr>
          <w:b w:val="0"/>
          <w:bCs w:val="0"/>
          <w:sz w:val="20"/>
          <w:szCs w:val="24"/>
        </w:rPr>
        <w:t>illust</w:t>
      </w:r>
      <w:r w:rsidR="009C36C9" w:rsidRPr="009C36C9">
        <w:rPr>
          <w:b w:val="0"/>
          <w:bCs w:val="0"/>
          <w:sz w:val="20"/>
          <w:szCs w:val="24"/>
        </w:rPr>
        <w:t>rates the trial simulation environment with XVR OS</w:t>
      </w:r>
      <w:r w:rsidR="009C36C9">
        <w:rPr>
          <w:b w:val="0"/>
          <w:bCs w:val="0"/>
          <w:sz w:val="20"/>
          <w:szCs w:val="24"/>
        </w:rPr>
        <w:t>.</w:t>
      </w:r>
      <w:r w:rsidR="009C36C9" w:rsidRPr="009C36C9">
        <w:rPr>
          <w:b w:val="0"/>
          <w:bCs w:val="0"/>
          <w:sz w:val="20"/>
          <w:szCs w:val="24"/>
        </w:rPr>
        <w:t xml:space="preserve"> </w:t>
      </w:r>
    </w:p>
    <w:p w14:paraId="749D6800" w14:textId="515C43EB" w:rsidR="00882C1F" w:rsidRDefault="00882C1F" w:rsidP="005D0251">
      <w:pPr>
        <w:pStyle w:val="Listenabsatz"/>
        <w:ind w:left="426" w:firstLine="0"/>
        <w:jc w:val="center"/>
      </w:pPr>
      <w:r>
        <w:rPr>
          <w:noProof/>
          <w:lang w:val="de-DE" w:eastAsia="zh-TW"/>
        </w:rPr>
        <w:drawing>
          <wp:inline distT="0" distB="0" distL="0" distR="0" wp14:anchorId="7978A36E" wp14:editId="14923182">
            <wp:extent cx="3436620" cy="1947404"/>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47202" cy="1953400"/>
                    </a:xfrm>
                    <a:prstGeom prst="rect">
                      <a:avLst/>
                    </a:prstGeom>
                    <a:noFill/>
                  </pic:spPr>
                </pic:pic>
              </a:graphicData>
            </a:graphic>
          </wp:inline>
        </w:drawing>
      </w:r>
    </w:p>
    <w:p w14:paraId="5CCC573D" w14:textId="0B785F6F" w:rsidR="00E11A14" w:rsidRDefault="00E11A14" w:rsidP="00E11A14">
      <w:pPr>
        <w:pStyle w:val="Beschriftung"/>
      </w:pPr>
      <w:bookmarkStart w:id="116" w:name="_Ref2597087"/>
      <w:r>
        <w:t xml:space="preserve">Figure </w:t>
      </w:r>
      <w:r w:rsidR="00487171">
        <w:rPr>
          <w:noProof/>
        </w:rPr>
        <w:fldChar w:fldCharType="begin"/>
      </w:r>
      <w:r w:rsidR="00487171">
        <w:rPr>
          <w:noProof/>
        </w:rPr>
        <w:instrText xml:space="preserve"> SEQ Figure \* ARABIC </w:instrText>
      </w:r>
      <w:r w:rsidR="00487171">
        <w:rPr>
          <w:noProof/>
        </w:rPr>
        <w:fldChar w:fldCharType="separate"/>
      </w:r>
      <w:r w:rsidR="00921C42">
        <w:rPr>
          <w:noProof/>
        </w:rPr>
        <w:t>4</w:t>
      </w:r>
      <w:r w:rsidR="00487171">
        <w:rPr>
          <w:noProof/>
        </w:rPr>
        <w:fldChar w:fldCharType="end"/>
      </w:r>
      <w:bookmarkEnd w:id="116"/>
      <w:r>
        <w:t xml:space="preserve">  Simulated crowd movements </w:t>
      </w:r>
      <w:r w:rsidR="000423D4">
        <w:t>in the Scenario at the main railway station in Rotterdam.</w:t>
      </w:r>
    </w:p>
    <w:p w14:paraId="66481701" w14:textId="06EFBCF6" w:rsidR="00DA1FDA" w:rsidRDefault="00DA1FDA" w:rsidP="005D0251">
      <w:pPr>
        <w:jc w:val="center"/>
      </w:pPr>
      <w:r>
        <w:rPr>
          <w:noProof/>
          <w:lang w:val="de-DE" w:eastAsia="zh-TW"/>
        </w:rPr>
        <w:drawing>
          <wp:inline distT="0" distB="0" distL="0" distR="0" wp14:anchorId="46FE4778" wp14:editId="7509F934">
            <wp:extent cx="3444240" cy="2438400"/>
            <wp:effectExtent l="0" t="0" r="381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2050" t="6887" r="3120" b="10935"/>
                    <a:stretch/>
                  </pic:blipFill>
                  <pic:spPr bwMode="auto">
                    <a:xfrm>
                      <a:off x="0" y="0"/>
                      <a:ext cx="3446214" cy="2439798"/>
                    </a:xfrm>
                    <a:prstGeom prst="rect">
                      <a:avLst/>
                    </a:prstGeom>
                    <a:noFill/>
                    <a:ln>
                      <a:noFill/>
                    </a:ln>
                    <a:extLst>
                      <a:ext uri="{53640926-AAD7-44D8-BBD7-CCE9431645EC}">
                        <a14:shadowObscured xmlns:a14="http://schemas.microsoft.com/office/drawing/2010/main"/>
                      </a:ext>
                    </a:extLst>
                  </pic:spPr>
                </pic:pic>
              </a:graphicData>
            </a:graphic>
          </wp:inline>
        </w:drawing>
      </w:r>
    </w:p>
    <w:p w14:paraId="37675188" w14:textId="43DA8354" w:rsidR="00B80F1E" w:rsidRPr="00961012" w:rsidRDefault="00B80F1E" w:rsidP="00B80F1E">
      <w:pPr>
        <w:rPr>
          <w:sz w:val="16"/>
          <w:szCs w:val="16"/>
        </w:rPr>
      </w:pPr>
      <w:r w:rsidRPr="00961012">
        <w:rPr>
          <w:sz w:val="16"/>
          <w:szCs w:val="16"/>
        </w:rPr>
        <w:t xml:space="preserve">* All the roads in the yellow area are closed due to the vehicle incident. </w:t>
      </w:r>
    </w:p>
    <w:p w14:paraId="1A113CC5" w14:textId="69CE065F" w:rsidR="000423D4" w:rsidRDefault="000423D4" w:rsidP="000423D4">
      <w:pPr>
        <w:pStyle w:val="Beschriftung"/>
      </w:pPr>
      <w:bookmarkStart w:id="117" w:name="_Ref2598302"/>
      <w:r>
        <w:t xml:space="preserve">Figure </w:t>
      </w:r>
      <w:r w:rsidR="00487171">
        <w:rPr>
          <w:noProof/>
        </w:rPr>
        <w:fldChar w:fldCharType="begin"/>
      </w:r>
      <w:r w:rsidR="00487171">
        <w:rPr>
          <w:noProof/>
        </w:rPr>
        <w:instrText xml:space="preserve"> SEQ Figure \* ARABIC </w:instrText>
      </w:r>
      <w:r w:rsidR="00487171">
        <w:rPr>
          <w:noProof/>
        </w:rPr>
        <w:fldChar w:fldCharType="separate"/>
      </w:r>
      <w:r w:rsidR="00921C42">
        <w:rPr>
          <w:noProof/>
        </w:rPr>
        <w:t>5</w:t>
      </w:r>
      <w:r w:rsidR="00487171">
        <w:rPr>
          <w:noProof/>
        </w:rPr>
        <w:fldChar w:fldCharType="end"/>
      </w:r>
      <w:bookmarkEnd w:id="117"/>
      <w:r>
        <w:t xml:space="preserve">  </w:t>
      </w:r>
      <w:r w:rsidR="00961012">
        <w:t>Overview of the microscopic traffic simulation network</w:t>
      </w:r>
      <w:r>
        <w:t>.</w:t>
      </w:r>
    </w:p>
    <w:p w14:paraId="50617DAD" w14:textId="5AD055B8" w:rsidR="00901EB9" w:rsidRDefault="00795EB9" w:rsidP="008E2C71">
      <w:pPr>
        <w:pStyle w:val="Beschriftung"/>
      </w:pPr>
      <w:r>
        <w:rPr>
          <w:noProof/>
          <w:lang w:val="de-DE" w:eastAsia="zh-TW"/>
        </w:rPr>
        <w:lastRenderedPageBreak/>
        <w:drawing>
          <wp:inline distT="0" distB="0" distL="0" distR="0" wp14:anchorId="2CB04921" wp14:editId="369F3AB9">
            <wp:extent cx="2424992" cy="17621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M-screenshot.png"/>
                    <pic:cNvPicPr/>
                  </pic:nvPicPr>
                  <pic:blipFill>
                    <a:blip r:embed="rId16"/>
                    <a:stretch>
                      <a:fillRect/>
                    </a:stretch>
                  </pic:blipFill>
                  <pic:spPr>
                    <a:xfrm>
                      <a:off x="0" y="0"/>
                      <a:ext cx="2449288" cy="1779779"/>
                    </a:xfrm>
                    <a:prstGeom prst="rect">
                      <a:avLst/>
                    </a:prstGeom>
                  </pic:spPr>
                </pic:pic>
              </a:graphicData>
            </a:graphic>
          </wp:inline>
        </w:drawing>
      </w:r>
      <w:r w:rsidR="009C34CA">
        <w:rPr>
          <w:noProof/>
        </w:rPr>
        <w:t xml:space="preserve"> </w:t>
      </w:r>
      <w:r w:rsidR="00DF5F93">
        <w:rPr>
          <w:noProof/>
          <w:lang w:val="de-DE" w:eastAsia="zh-TW"/>
        </w:rPr>
        <w:drawing>
          <wp:inline distT="0" distB="0" distL="0" distR="0" wp14:anchorId="3683C157" wp14:editId="251DA110">
            <wp:extent cx="2424994" cy="17621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S-screenshot.png"/>
                    <pic:cNvPicPr/>
                  </pic:nvPicPr>
                  <pic:blipFill>
                    <a:blip r:embed="rId17"/>
                    <a:stretch>
                      <a:fillRect/>
                    </a:stretch>
                  </pic:blipFill>
                  <pic:spPr>
                    <a:xfrm>
                      <a:off x="0" y="0"/>
                      <a:ext cx="2469622" cy="1794554"/>
                    </a:xfrm>
                    <a:prstGeom prst="rect">
                      <a:avLst/>
                    </a:prstGeom>
                  </pic:spPr>
                </pic:pic>
              </a:graphicData>
            </a:graphic>
          </wp:inline>
        </w:drawing>
      </w:r>
      <w:bookmarkStart w:id="118" w:name="_Ref2600609"/>
    </w:p>
    <w:p w14:paraId="70C32779" w14:textId="471F3202" w:rsidR="008E2C71" w:rsidRDefault="008E2C71" w:rsidP="008E2C71">
      <w:pPr>
        <w:pStyle w:val="Beschriftung"/>
      </w:pPr>
      <w:bookmarkStart w:id="119" w:name="_Ref3212042"/>
      <w:r>
        <w:t xml:space="preserve">Figure </w:t>
      </w:r>
      <w:r w:rsidR="00487171">
        <w:rPr>
          <w:noProof/>
        </w:rPr>
        <w:fldChar w:fldCharType="begin"/>
      </w:r>
      <w:r w:rsidR="00487171">
        <w:rPr>
          <w:noProof/>
        </w:rPr>
        <w:instrText xml:space="preserve"> SEQ Figure \* ARABIC </w:instrText>
      </w:r>
      <w:r w:rsidR="00487171">
        <w:rPr>
          <w:noProof/>
        </w:rPr>
        <w:fldChar w:fldCharType="separate"/>
      </w:r>
      <w:r w:rsidR="00921C42">
        <w:rPr>
          <w:noProof/>
        </w:rPr>
        <w:t>6</w:t>
      </w:r>
      <w:r w:rsidR="00487171">
        <w:rPr>
          <w:noProof/>
        </w:rPr>
        <w:fldChar w:fldCharType="end"/>
      </w:r>
      <w:bookmarkEnd w:id="118"/>
      <w:bookmarkEnd w:id="119"/>
      <w:r>
        <w:t xml:space="preserve">  Illustration of the trial simulation environment</w:t>
      </w:r>
      <w:r w:rsidR="00AC7361">
        <w:t xml:space="preserve"> with use of XVR</w:t>
      </w:r>
      <w:r w:rsidR="00D7676E">
        <w:t xml:space="preserve"> </w:t>
      </w:r>
      <w:r w:rsidR="00795EB9">
        <w:t xml:space="preserve">RM </w:t>
      </w:r>
      <w:r w:rsidR="00DF5F93">
        <w:t>(left) and XVR OS (right)</w:t>
      </w:r>
      <w:r>
        <w:t>.</w:t>
      </w:r>
    </w:p>
    <w:p w14:paraId="1FA30D0D" w14:textId="393848DD" w:rsidR="00EF61C1" w:rsidRDefault="00EF61C1" w:rsidP="004E7C0A">
      <w:pPr>
        <w:pStyle w:val="Subsection"/>
        <w:tabs>
          <w:tab w:val="clear" w:pos="3119"/>
          <w:tab w:val="num" w:pos="567"/>
        </w:tabs>
        <w:ind w:left="567"/>
        <w:pPrChange w:id="120" w:author="Autor">
          <w:pPr>
            <w:pStyle w:val="Subsection"/>
          </w:pPr>
        </w:pPrChange>
      </w:pPr>
      <w:r>
        <w:t>Action plan</w:t>
      </w:r>
    </w:p>
    <w:p w14:paraId="30D0CBC3" w14:textId="3FDE6A36" w:rsidR="001C5D28" w:rsidRDefault="002A3450" w:rsidP="00277DC9">
      <w:pPr>
        <w:pStyle w:val="Listenabsatz"/>
        <w:ind w:left="360" w:firstLine="0"/>
      </w:pPr>
      <w:r>
        <w:t>According to the scenario description in 3.1 the corresponding action plan</w:t>
      </w:r>
      <w:r w:rsidR="00D338F1">
        <w:t xml:space="preserve"> </w:t>
      </w:r>
      <w:r>
        <w:t>is developed for testing the coupling work.</w:t>
      </w:r>
      <w:r w:rsidR="00D93D28">
        <w:t xml:space="preserve"> This</w:t>
      </w:r>
      <w:r w:rsidR="003C36DE">
        <w:t xml:space="preserve"> plan covers from test-bed connecting, simulators starting, request sending, data sending</w:t>
      </w:r>
      <w:r w:rsidR="00D93D28">
        <w:t xml:space="preserve"> to</w:t>
      </w:r>
      <w:r w:rsidR="00B96947">
        <w:t xml:space="preserve"> simulation</w:t>
      </w:r>
      <w:r w:rsidR="003C36DE">
        <w:t xml:space="preserve"> ending.</w:t>
      </w:r>
      <w:r>
        <w:t xml:space="preserve"> </w:t>
      </w:r>
      <w:r w:rsidR="001C5D28">
        <w:fldChar w:fldCharType="begin"/>
      </w:r>
      <w:r w:rsidR="001C5D28">
        <w:instrText xml:space="preserve"> REF _Ref2601174 \h </w:instrText>
      </w:r>
      <w:r w:rsidR="001C5D28">
        <w:fldChar w:fldCharType="separate"/>
      </w:r>
      <w:r w:rsidR="00921C42">
        <w:t xml:space="preserve">Figure </w:t>
      </w:r>
      <w:r w:rsidR="00921C42">
        <w:rPr>
          <w:noProof/>
        </w:rPr>
        <w:t>7</w:t>
      </w:r>
      <w:r w:rsidR="001C5D28">
        <w:fldChar w:fldCharType="end"/>
      </w:r>
      <w:r w:rsidR="001C5D28">
        <w:t xml:space="preserve"> </w:t>
      </w:r>
      <w:r w:rsidR="00E85CD4">
        <w:t xml:space="preserve">shows the sequence of all actions and </w:t>
      </w:r>
      <w:r w:rsidR="001109C0">
        <w:t xml:space="preserve">the </w:t>
      </w:r>
      <w:r w:rsidR="00E85CD4">
        <w:t>message</w:t>
      </w:r>
      <w:r w:rsidR="001109C0">
        <w:t>s needed to be exchanged</w:t>
      </w:r>
      <w:r w:rsidR="006B4993">
        <w:t xml:space="preserve"> in the scenario.</w:t>
      </w:r>
      <w:r w:rsidR="00AD0154">
        <w:t xml:space="preserve"> According to this action plan, the coupling test </w:t>
      </w:r>
      <w:r w:rsidR="00AF6D03">
        <w:t xml:space="preserve">will be </w:t>
      </w:r>
      <w:r w:rsidR="00AD0154">
        <w:t xml:space="preserve">manually </w:t>
      </w:r>
      <w:r w:rsidR="00AF6D03">
        <w:t>executed and demonstrated at the SUMO User Conference.</w:t>
      </w:r>
    </w:p>
    <w:p w14:paraId="5E52C60B" w14:textId="1F0E4D5A" w:rsidR="00E85CD4" w:rsidRDefault="00632E28" w:rsidP="00055F49">
      <w:pPr>
        <w:pStyle w:val="Listenabsatz"/>
        <w:ind w:left="360" w:firstLine="0"/>
        <w:jc w:val="center"/>
      </w:pPr>
      <w:r>
        <w:rPr>
          <w:noProof/>
          <w:lang w:val="de-DE" w:eastAsia="zh-TW"/>
        </w:rPr>
        <w:drawing>
          <wp:inline distT="0" distB="0" distL="0" distR="0" wp14:anchorId="02BA38FC" wp14:editId="6E360FF3">
            <wp:extent cx="4987303" cy="3368040"/>
            <wp:effectExtent l="0" t="0" r="3810" b="381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png"/>
                    <pic:cNvPicPr/>
                  </pic:nvPicPr>
                  <pic:blipFill>
                    <a:blip r:embed="rId18">
                      <a:extLst>
                        <a:ext uri="{28A0092B-C50C-407E-A947-70E740481C1C}">
                          <a14:useLocalDpi xmlns:a14="http://schemas.microsoft.com/office/drawing/2010/main" val="0"/>
                        </a:ext>
                      </a:extLst>
                    </a:blip>
                    <a:stretch>
                      <a:fillRect/>
                    </a:stretch>
                  </pic:blipFill>
                  <pic:spPr>
                    <a:xfrm>
                      <a:off x="0" y="0"/>
                      <a:ext cx="4990954" cy="3370505"/>
                    </a:xfrm>
                    <a:prstGeom prst="rect">
                      <a:avLst/>
                    </a:prstGeom>
                  </pic:spPr>
                </pic:pic>
              </a:graphicData>
            </a:graphic>
          </wp:inline>
        </w:drawing>
      </w:r>
    </w:p>
    <w:p w14:paraId="69500D3A" w14:textId="1BC10CEE" w:rsidR="00921C2A" w:rsidRDefault="001C5D28" w:rsidP="001C5D28">
      <w:pPr>
        <w:pStyle w:val="Beschriftung"/>
      </w:pPr>
      <w:bookmarkStart w:id="121" w:name="_Ref2601174"/>
      <w:r>
        <w:t xml:space="preserve">Figure </w:t>
      </w:r>
      <w:r w:rsidR="00487171">
        <w:rPr>
          <w:noProof/>
        </w:rPr>
        <w:fldChar w:fldCharType="begin"/>
      </w:r>
      <w:r w:rsidR="00487171">
        <w:rPr>
          <w:noProof/>
        </w:rPr>
        <w:instrText xml:space="preserve"> SEQ Figure \* ARABIC </w:instrText>
      </w:r>
      <w:r w:rsidR="00487171">
        <w:rPr>
          <w:noProof/>
        </w:rPr>
        <w:fldChar w:fldCharType="separate"/>
      </w:r>
      <w:r w:rsidR="00921C42">
        <w:rPr>
          <w:noProof/>
        </w:rPr>
        <w:t>7</w:t>
      </w:r>
      <w:r w:rsidR="00487171">
        <w:rPr>
          <w:noProof/>
        </w:rPr>
        <w:fldChar w:fldCharType="end"/>
      </w:r>
      <w:bookmarkEnd w:id="121"/>
      <w:r>
        <w:t xml:space="preserve"> Sequence diagram of the </w:t>
      </w:r>
      <w:r w:rsidR="00074A03">
        <w:t>proposed action plan</w:t>
      </w:r>
      <w:r>
        <w:t xml:space="preserve"> </w:t>
      </w:r>
    </w:p>
    <w:p w14:paraId="4274440C" w14:textId="7AF9CA0A" w:rsidR="00DA4AC1" w:rsidRPr="00AB70FF" w:rsidRDefault="00ED51E3" w:rsidP="00DA4AC1">
      <w:pPr>
        <w:pStyle w:val="Section"/>
      </w:pPr>
      <w:r w:rsidRPr="00AB70FF">
        <w:lastRenderedPageBreak/>
        <w:t>Conclusion</w:t>
      </w:r>
      <w:r w:rsidR="00D506BD" w:rsidRPr="00AB70FF">
        <w:t xml:space="preserve"> and future work</w:t>
      </w:r>
    </w:p>
    <w:p w14:paraId="36892220" w14:textId="3B041A8F" w:rsidR="00AB70FF" w:rsidRDefault="00AB70FF" w:rsidP="00AB70FF">
      <w:pPr>
        <w:pStyle w:val="Listenabsatz"/>
        <w:ind w:left="360" w:firstLine="0"/>
      </w:pPr>
      <w:r>
        <w:t xml:space="preserve">The current main coupling work focuses on the </w:t>
      </w:r>
      <w:r w:rsidR="00106908">
        <w:t xml:space="preserve">basic communication and data exchange </w:t>
      </w:r>
      <w:r w:rsidR="00B154A5">
        <w:t>between XVR, SUMO and SE-Star</w:t>
      </w:r>
      <w:r w:rsidR="00106908">
        <w:t xml:space="preserve"> and the visualization environment for trials and exercises.</w:t>
      </w:r>
      <w:r w:rsidR="00C45C53">
        <w:t xml:space="preserve"> </w:t>
      </w:r>
      <w:ins w:id="122" w:author="Autor">
        <w:r w:rsidR="001E4A51">
          <w:t xml:space="preserve">The first results show that the </w:t>
        </w:r>
        <w:r w:rsidR="00D60D37">
          <w:t xml:space="preserve">positions of simulated vehicles/routes/pedestrians are with high accuracy.  The </w:t>
        </w:r>
        <w:r w:rsidR="00220440">
          <w:t>coupled simulation can be conducted in real-time in the proposed scenario</w:t>
        </w:r>
        <w:r w:rsidR="00EB548E">
          <w:t xml:space="preserve"> with synthetic traffic demand</w:t>
        </w:r>
        <w:r w:rsidR="00220440">
          <w:t xml:space="preserve">. </w:t>
        </w:r>
        <w:r w:rsidR="00EB548E">
          <w:t xml:space="preserve">If a whole metropolitan needs to be simulated, the timing issue needs to be considered. </w:t>
        </w:r>
      </w:ins>
      <w:r w:rsidR="00C45C53">
        <w:t xml:space="preserve">In the next phase, the required messages </w:t>
      </w:r>
      <w:r w:rsidR="00B154A5">
        <w:t xml:space="preserve">for the coupled simulation </w:t>
      </w:r>
      <w:r w:rsidR="00C45C53">
        <w:t xml:space="preserve">will be </w:t>
      </w:r>
      <w:ins w:id="123" w:author="Autor">
        <w:r w:rsidR="00220440">
          <w:t xml:space="preserve">fully </w:t>
        </w:r>
      </w:ins>
      <w:r w:rsidR="00C45C53">
        <w:t xml:space="preserve">integrated into </w:t>
      </w:r>
      <w:proofErr w:type="spellStart"/>
      <w:r w:rsidR="00C45C53">
        <w:t>Driver+’s</w:t>
      </w:r>
      <w:proofErr w:type="spellEnd"/>
      <w:r w:rsidR="00C45C53">
        <w:t xml:space="preserve"> trial manager tool, so that users can use these three simulators for </w:t>
      </w:r>
      <w:r w:rsidR="00B154A5">
        <w:t xml:space="preserve">setting up a common simulation </w:t>
      </w:r>
      <w:r w:rsidR="00C45C53">
        <w:t>directly via the trial manager tool.</w:t>
      </w:r>
      <w:r w:rsidR="00A77AE2">
        <w:t xml:space="preserve"> </w:t>
      </w:r>
      <w:r w:rsidR="00B154A5">
        <w:t>Moreover, t</w:t>
      </w:r>
      <w:r w:rsidR="00A77AE2">
        <w:t xml:space="preserve">he planned functions, indicated in grey in </w:t>
      </w:r>
      <w:r w:rsidR="00A77AE2">
        <w:fldChar w:fldCharType="begin"/>
      </w:r>
      <w:r w:rsidR="00A77AE2">
        <w:instrText xml:space="preserve"> REF _Ref2604188 \h </w:instrText>
      </w:r>
      <w:r w:rsidR="00A77AE2">
        <w:fldChar w:fldCharType="separate"/>
      </w:r>
      <w:r w:rsidR="00921C42">
        <w:t xml:space="preserve">Figure </w:t>
      </w:r>
      <w:r w:rsidR="00921C42">
        <w:rPr>
          <w:noProof/>
        </w:rPr>
        <w:t>2</w:t>
      </w:r>
      <w:r w:rsidR="00A77AE2">
        <w:fldChar w:fldCharType="end"/>
      </w:r>
      <w:r w:rsidR="00B154A5">
        <w:t xml:space="preserve"> will also be </w:t>
      </w:r>
      <w:r w:rsidR="00A77AE2">
        <w:t>implemented</w:t>
      </w:r>
      <w:r w:rsidR="008A2E03">
        <w:t xml:space="preserve"> to make a common simulation environment </w:t>
      </w:r>
      <w:r w:rsidR="00B154A5">
        <w:t>more complete</w:t>
      </w:r>
      <w:r w:rsidR="00A77AE2">
        <w:t>.</w:t>
      </w:r>
      <w:r w:rsidR="002640D1">
        <w:t xml:space="preserve"> More functions </w:t>
      </w:r>
      <w:ins w:id="124" w:author="Autor">
        <w:r w:rsidR="00220440">
          <w:t xml:space="preserve">either for gathering </w:t>
        </w:r>
        <w:r w:rsidR="00AA40C2">
          <w:t xml:space="preserve">specific </w:t>
        </w:r>
        <w:r w:rsidR="00220440">
          <w:t xml:space="preserve">simulation information or for </w:t>
        </w:r>
        <w:r w:rsidR="00C5151E">
          <w:t xml:space="preserve">interfering </w:t>
        </w:r>
        <w:r w:rsidR="00BA1599">
          <w:t xml:space="preserve">with </w:t>
        </w:r>
        <w:r w:rsidR="00AA40C2">
          <w:t xml:space="preserve">the simulated </w:t>
        </w:r>
        <w:r w:rsidR="00C5151E">
          <w:t xml:space="preserve">infrastructure or road users </w:t>
        </w:r>
      </w:ins>
      <w:r w:rsidR="002640D1">
        <w:t>can also be developed according to the users’ needs.</w:t>
      </w:r>
      <w:r w:rsidR="00A77AE2">
        <w:t xml:space="preserve"> </w:t>
      </w:r>
    </w:p>
    <w:p w14:paraId="377229AE" w14:textId="7DC846F3" w:rsidR="004364A9" w:rsidRDefault="004364A9" w:rsidP="004364A9">
      <w:pPr>
        <w:pStyle w:val="Section"/>
      </w:pPr>
      <w:r>
        <w:t>Acknowledgements</w:t>
      </w:r>
    </w:p>
    <w:p w14:paraId="739C6A3B" w14:textId="53E77E76" w:rsidR="00344E09" w:rsidRDefault="006B37C1" w:rsidP="00344E09">
      <w:pPr>
        <w:pStyle w:val="References"/>
        <w:rPr>
          <w:rFonts w:eastAsiaTheme="minorEastAsia" w:cstheme="minorBidi"/>
          <w:bCs w:val="0"/>
          <w:sz w:val="20"/>
          <w:szCs w:val="24"/>
        </w:rPr>
      </w:pPr>
      <w:r>
        <w:rPr>
          <w:rFonts w:eastAsiaTheme="minorEastAsia" w:cstheme="minorBidi"/>
          <w:bCs w:val="0"/>
          <w:sz w:val="20"/>
          <w:szCs w:val="24"/>
        </w:rPr>
        <w:t xml:space="preserve">The authors gratefully acknowledge </w:t>
      </w:r>
      <w:r w:rsidR="009B6F47">
        <w:rPr>
          <w:rFonts w:eastAsiaTheme="minorEastAsia" w:cstheme="minorBidi"/>
          <w:bCs w:val="0"/>
          <w:sz w:val="20"/>
          <w:szCs w:val="24"/>
        </w:rPr>
        <w:t xml:space="preserve">the </w:t>
      </w:r>
      <w:r>
        <w:rPr>
          <w:rFonts w:eastAsiaTheme="minorEastAsia" w:cstheme="minorBidi"/>
          <w:bCs w:val="0"/>
          <w:sz w:val="20"/>
          <w:szCs w:val="24"/>
        </w:rPr>
        <w:t>funding</w:t>
      </w:r>
      <w:r w:rsidR="00344E09" w:rsidRPr="00344E09">
        <w:rPr>
          <w:rFonts w:eastAsiaTheme="minorEastAsia" w:cstheme="minorBidi"/>
          <w:bCs w:val="0"/>
          <w:sz w:val="20"/>
          <w:szCs w:val="24"/>
        </w:rPr>
        <w:t xml:space="preserve"> </w:t>
      </w:r>
      <w:r w:rsidR="009B6F47">
        <w:rPr>
          <w:rFonts w:eastAsiaTheme="minorEastAsia" w:cstheme="minorBidi"/>
          <w:bCs w:val="0"/>
          <w:sz w:val="20"/>
          <w:szCs w:val="24"/>
        </w:rPr>
        <w:t>of</w:t>
      </w:r>
      <w:r w:rsidR="00344E09" w:rsidRPr="00344E09">
        <w:rPr>
          <w:rFonts w:eastAsiaTheme="minorEastAsia" w:cstheme="minorBidi"/>
          <w:bCs w:val="0"/>
          <w:sz w:val="20"/>
          <w:szCs w:val="24"/>
        </w:rPr>
        <w:t xml:space="preserve"> the </w:t>
      </w:r>
      <w:r w:rsidR="009B6F47">
        <w:rPr>
          <w:rFonts w:eastAsiaTheme="minorEastAsia" w:cstheme="minorBidi"/>
          <w:bCs w:val="0"/>
          <w:sz w:val="20"/>
          <w:szCs w:val="24"/>
        </w:rPr>
        <w:t>D</w:t>
      </w:r>
      <w:r w:rsidR="00901EB9">
        <w:rPr>
          <w:rFonts w:eastAsiaTheme="minorEastAsia" w:cstheme="minorBidi"/>
          <w:bCs w:val="0"/>
          <w:sz w:val="20"/>
          <w:szCs w:val="24"/>
        </w:rPr>
        <w:t>river</w:t>
      </w:r>
      <w:r w:rsidR="009B6F47">
        <w:rPr>
          <w:rFonts w:eastAsiaTheme="minorEastAsia" w:cstheme="minorBidi"/>
          <w:bCs w:val="0"/>
          <w:sz w:val="20"/>
          <w:szCs w:val="24"/>
        </w:rPr>
        <w:t>+</w:t>
      </w:r>
      <w:r w:rsidR="00344E09" w:rsidRPr="00344E09">
        <w:rPr>
          <w:rFonts w:eastAsiaTheme="minorEastAsia" w:cstheme="minorBidi"/>
          <w:bCs w:val="0"/>
          <w:sz w:val="20"/>
          <w:szCs w:val="24"/>
        </w:rPr>
        <w:t xml:space="preserve"> project </w:t>
      </w:r>
      <w:r w:rsidR="009B6F47">
        <w:rPr>
          <w:rFonts w:eastAsiaTheme="minorEastAsia" w:cstheme="minorBidi"/>
          <w:bCs w:val="0"/>
          <w:sz w:val="20"/>
          <w:szCs w:val="24"/>
        </w:rPr>
        <w:t xml:space="preserve">received from </w:t>
      </w:r>
      <w:r w:rsidR="009B6F47" w:rsidRPr="009B6F47">
        <w:rPr>
          <w:rFonts w:eastAsiaTheme="minorEastAsia" w:cstheme="minorBidi"/>
          <w:bCs w:val="0"/>
          <w:sz w:val="20"/>
          <w:szCs w:val="24"/>
        </w:rPr>
        <w:t xml:space="preserve">the European Union’s 7th Framework </w:t>
      </w:r>
      <w:proofErr w:type="spellStart"/>
      <w:r w:rsidR="009B6F47" w:rsidRPr="009B6F47">
        <w:rPr>
          <w:rFonts w:eastAsiaTheme="minorEastAsia" w:cstheme="minorBidi"/>
          <w:bCs w:val="0"/>
          <w:sz w:val="20"/>
          <w:szCs w:val="24"/>
        </w:rPr>
        <w:t>Programme</w:t>
      </w:r>
      <w:proofErr w:type="spellEnd"/>
      <w:r w:rsidR="009B6F47" w:rsidRPr="009B6F47">
        <w:rPr>
          <w:rFonts w:eastAsiaTheme="minorEastAsia" w:cstheme="minorBidi"/>
          <w:bCs w:val="0"/>
          <w:sz w:val="20"/>
          <w:szCs w:val="24"/>
        </w:rPr>
        <w:t xml:space="preserve"> for research, technological development and demonstration under Grant Agreement no. 607798</w:t>
      </w:r>
      <w:r w:rsidR="009B6F47">
        <w:rPr>
          <w:rFonts w:eastAsiaTheme="minorEastAsia" w:cstheme="minorBidi"/>
          <w:bCs w:val="0"/>
          <w:sz w:val="20"/>
          <w:szCs w:val="24"/>
        </w:rPr>
        <w:t>.</w:t>
      </w:r>
    </w:p>
    <w:p w14:paraId="42E887EB" w14:textId="0AC16CB2" w:rsidR="00BB1470" w:rsidRPr="00582572" w:rsidRDefault="00204ACB" w:rsidP="001542E9">
      <w:pPr>
        <w:pStyle w:val="References"/>
      </w:pPr>
      <w:r w:rsidRPr="00582572">
        <w:t>References</w:t>
      </w:r>
      <w:del w:id="125" w:author="Autor">
        <w:r w:rsidRPr="00582572" w:rsidDel="00DF469C">
          <w:delText xml:space="preserve"> </w:delText>
        </w:r>
      </w:del>
    </w:p>
    <w:p w14:paraId="1CB7C440" w14:textId="6B2AACF5" w:rsidR="000B730D" w:rsidDel="00392F4F" w:rsidRDefault="000B730D" w:rsidP="00392F4F">
      <w:pPr>
        <w:pStyle w:val="Literaturverzeichnis"/>
        <w:rPr>
          <w:del w:id="126" w:author="Autor"/>
        </w:rPr>
      </w:pPr>
    </w:p>
    <w:customXmlInsRangeStart w:id="127" w:author="Autor"/>
    <w:sdt>
      <w:sdtPr>
        <w:id w:val="1646931036"/>
        <w:bibliography/>
      </w:sdtPr>
      <w:sdtEndPr/>
      <w:sdtContent>
        <w:customXmlInsRangeEnd w:id="127"/>
        <w:p w14:paraId="267BC8DC" w14:textId="6AC4972E" w:rsidR="00392F4F" w:rsidRDefault="001F27BB" w:rsidP="00F37BF5">
          <w:pPr>
            <w:pStyle w:val="Literaturverzeichnis"/>
            <w:rPr>
              <w:ins w:id="128" w:author="Autor"/>
              <w:noProof/>
            </w:rPr>
          </w:pPr>
          <w:ins w:id="129" w:author="Autor">
            <w:r>
              <w:fldChar w:fldCharType="begin"/>
            </w:r>
            <w:r>
              <w:instrText>BIBLIOGRAPHY</w:instrText>
            </w:r>
            <w:r>
              <w:fldChar w:fldCharType="separate"/>
            </w:r>
            <w:r w:rsidR="00392F4F">
              <w:rPr>
                <w:noProof/>
              </w:rPr>
              <w:t xml:space="preserve">Barta, J. (2017). Comparison of Simulators Used for Education and Practical Training of the Critical Infrastructure Staff. </w:t>
            </w:r>
            <w:r w:rsidR="00392F4F">
              <w:rPr>
                <w:i/>
                <w:iCs/>
                <w:noProof/>
              </w:rPr>
              <w:t>E-learning (vol 9): Effective Development of Teachers’ Skills in the Area of ICT and E-learning</w:t>
            </w:r>
            <w:r w:rsidR="00392F4F">
              <w:rPr>
                <w:noProof/>
              </w:rPr>
              <w:t>, pp. 279-293.</w:t>
            </w:r>
          </w:ins>
        </w:p>
        <w:p w14:paraId="75D55485" w14:textId="77777777" w:rsidR="00392F4F" w:rsidRDefault="00392F4F" w:rsidP="00E90CFE">
          <w:pPr>
            <w:pStyle w:val="Literaturverzeichnis"/>
            <w:rPr>
              <w:ins w:id="130" w:author="Autor"/>
              <w:noProof/>
            </w:rPr>
          </w:pPr>
          <w:ins w:id="131" w:author="Autor">
            <w:r>
              <w:rPr>
                <w:noProof/>
              </w:rPr>
              <w:t xml:space="preserve">Driver+. (2019). </w:t>
            </w:r>
            <w:r>
              <w:rPr>
                <w:i/>
                <w:iCs/>
                <w:noProof/>
              </w:rPr>
              <w:t>copper</w:t>
            </w:r>
            <w:r>
              <w:rPr>
                <w:noProof/>
              </w:rPr>
              <w:t>. Retrieved from https://github.com/DRIVER-EU/copper</w:t>
            </w:r>
          </w:ins>
        </w:p>
        <w:p w14:paraId="14185FCA" w14:textId="77777777" w:rsidR="00392F4F" w:rsidRDefault="00392F4F" w:rsidP="00E90CFE">
          <w:pPr>
            <w:pStyle w:val="Literaturverzeichnis"/>
            <w:rPr>
              <w:ins w:id="132" w:author="Autor"/>
              <w:noProof/>
            </w:rPr>
          </w:pPr>
          <w:ins w:id="133" w:author="Autor">
            <w:r>
              <w:rPr>
                <w:noProof/>
              </w:rPr>
              <w:t xml:space="preserve">Driver+. (2019). </w:t>
            </w:r>
            <w:r>
              <w:rPr>
                <w:i/>
                <w:iCs/>
                <w:noProof/>
              </w:rPr>
              <w:t>Driver+ project</w:t>
            </w:r>
            <w:r>
              <w:rPr>
                <w:noProof/>
              </w:rPr>
              <w:t>. Retrieved from https://www.driver-project.eu/driver-project/</w:t>
            </w:r>
          </w:ins>
        </w:p>
        <w:p w14:paraId="061F8A66" w14:textId="77777777" w:rsidR="00392F4F" w:rsidRDefault="00392F4F" w:rsidP="00E90CFE">
          <w:pPr>
            <w:pStyle w:val="Literaturverzeichnis"/>
            <w:rPr>
              <w:ins w:id="134" w:author="Autor"/>
              <w:noProof/>
            </w:rPr>
          </w:pPr>
          <w:ins w:id="135" w:author="Autor">
            <w:r>
              <w:rPr>
                <w:noProof/>
              </w:rPr>
              <w:t xml:space="preserve">Driver+. (2019). </w:t>
            </w:r>
            <w:r>
              <w:rPr>
                <w:i/>
                <w:iCs/>
                <w:noProof/>
              </w:rPr>
              <w:t>Driver-EU</w:t>
            </w:r>
            <w:r>
              <w:rPr>
                <w:noProof/>
              </w:rPr>
              <w:t>. Retrieved from https://github.com/DRIVER-EU</w:t>
            </w:r>
          </w:ins>
        </w:p>
        <w:p w14:paraId="030D1F82" w14:textId="77777777" w:rsidR="00392F4F" w:rsidRDefault="00392F4F" w:rsidP="00E90CFE">
          <w:pPr>
            <w:pStyle w:val="Literaturverzeichnis"/>
            <w:rPr>
              <w:ins w:id="136" w:author="Autor"/>
              <w:noProof/>
            </w:rPr>
          </w:pPr>
          <w:ins w:id="137" w:author="Autor">
            <w:r>
              <w:rPr>
                <w:noProof/>
              </w:rPr>
              <w:t xml:space="preserve">Driver+. (2019). </w:t>
            </w:r>
            <w:r>
              <w:rPr>
                <w:i/>
                <w:iCs/>
                <w:noProof/>
              </w:rPr>
              <w:t>sumo-connector</w:t>
            </w:r>
            <w:r>
              <w:rPr>
                <w:noProof/>
              </w:rPr>
              <w:t>. Retrieved from https://github.com/DRIVER-EU/sumo-connector</w:t>
            </w:r>
          </w:ins>
        </w:p>
        <w:p w14:paraId="297E7766" w14:textId="77777777" w:rsidR="00392F4F" w:rsidRDefault="00392F4F" w:rsidP="00E90CFE">
          <w:pPr>
            <w:pStyle w:val="Literaturverzeichnis"/>
            <w:rPr>
              <w:ins w:id="138" w:author="Autor"/>
              <w:noProof/>
            </w:rPr>
          </w:pPr>
          <w:ins w:id="139" w:author="Autor">
            <w:r>
              <w:rPr>
                <w:noProof/>
              </w:rPr>
              <w:t xml:space="preserve">Lamb, K. B. (2015). Introspect Model: Competency Assessment in the Virtual World. </w:t>
            </w:r>
            <w:r>
              <w:rPr>
                <w:i/>
                <w:iCs/>
                <w:noProof/>
              </w:rPr>
              <w:t>Proceedings of the ISCRAM 2015.</w:t>
            </w:r>
            <w:r>
              <w:rPr>
                <w:noProof/>
              </w:rPr>
              <w:t xml:space="preserve"> Kristiansand.</w:t>
            </w:r>
          </w:ins>
        </w:p>
        <w:p w14:paraId="73B74E3C" w14:textId="77777777" w:rsidR="00392F4F" w:rsidRDefault="00392F4F" w:rsidP="00E90CFE">
          <w:pPr>
            <w:pStyle w:val="Literaturverzeichnis"/>
            <w:rPr>
              <w:ins w:id="140" w:author="Autor"/>
              <w:noProof/>
            </w:rPr>
          </w:pPr>
          <w:ins w:id="141" w:author="Autor">
            <w:r>
              <w:rPr>
                <w:noProof/>
              </w:rPr>
              <w:lastRenderedPageBreak/>
              <w:t xml:space="preserve">Lopez, P. A.-W.-P. (2018). Microscopic Traffic Simulation using SUMO. </w:t>
            </w:r>
            <w:r>
              <w:rPr>
                <w:i/>
                <w:iCs/>
                <w:noProof/>
              </w:rPr>
              <w:t>21st International Conference on Intelligent Transportation Systems (ITSC)</w:t>
            </w:r>
            <w:r>
              <w:rPr>
                <w:noProof/>
              </w:rPr>
              <w:t>, pp. 2575–2582.</w:t>
            </w:r>
          </w:ins>
        </w:p>
        <w:p w14:paraId="5A413DE5" w14:textId="77777777" w:rsidR="00392F4F" w:rsidRDefault="00392F4F" w:rsidP="00E90CFE">
          <w:pPr>
            <w:pStyle w:val="Literaturverzeichnis"/>
            <w:rPr>
              <w:ins w:id="142" w:author="Autor"/>
              <w:noProof/>
              <w:lang w:val="en-GB"/>
            </w:rPr>
          </w:pPr>
          <w:ins w:id="143" w:author="Autor">
            <w:r>
              <w:rPr>
                <w:noProof/>
                <w:lang w:val="en-GB"/>
              </w:rPr>
              <w:t xml:space="preserve">Meresse, P. T. (2013). The International Wildfire Simulation Training Project: 3D serious game-based training and exercising of wildfire response professionals. </w:t>
            </w:r>
            <w:r>
              <w:rPr>
                <w:i/>
                <w:iCs/>
                <w:noProof/>
                <w:lang w:val="en-GB"/>
              </w:rPr>
              <w:t>UK Wildfire Conference 2013.</w:t>
            </w:r>
            <w:r>
              <w:rPr>
                <w:noProof/>
                <w:lang w:val="en-GB"/>
              </w:rPr>
              <w:t xml:space="preserve"> Vale of Glamorgan.</w:t>
            </w:r>
          </w:ins>
        </w:p>
        <w:p w14:paraId="13F05BD3" w14:textId="77777777" w:rsidR="00392F4F" w:rsidRDefault="00392F4F" w:rsidP="00E90CFE">
          <w:pPr>
            <w:pStyle w:val="Literaturverzeichnis"/>
            <w:rPr>
              <w:ins w:id="144" w:author="Autor"/>
              <w:noProof/>
            </w:rPr>
          </w:pPr>
          <w:ins w:id="145" w:author="Autor">
            <w:r>
              <w:rPr>
                <w:noProof/>
              </w:rPr>
              <w:t xml:space="preserve">Navarro, L. F. (2015). SE-Star: A Large-Scale Human Behavior Simulation for Planning, Decision-Making and Training . </w:t>
            </w:r>
            <w:r>
              <w:rPr>
                <w:i/>
                <w:iCs/>
                <w:noProof/>
              </w:rPr>
              <w:t>Proceedings of the AAMAS 2015.</w:t>
            </w:r>
            <w:r>
              <w:rPr>
                <w:noProof/>
              </w:rPr>
              <w:t xml:space="preserve"> Istanbul.</w:t>
            </w:r>
          </w:ins>
        </w:p>
        <w:p w14:paraId="06FF7B22" w14:textId="77777777" w:rsidR="00392F4F" w:rsidRDefault="00392F4F" w:rsidP="00E90CFE">
          <w:pPr>
            <w:pStyle w:val="Literaturverzeichnis"/>
            <w:rPr>
              <w:ins w:id="146" w:author="Autor"/>
              <w:noProof/>
            </w:rPr>
          </w:pPr>
          <w:ins w:id="147" w:author="Autor">
            <w:r>
              <w:rPr>
                <w:noProof/>
              </w:rPr>
              <w:t xml:space="preserve">SUMO. (2019). </w:t>
            </w:r>
            <w:r>
              <w:rPr>
                <w:i/>
                <w:iCs/>
                <w:noProof/>
              </w:rPr>
              <w:t>TraCI</w:t>
            </w:r>
            <w:r>
              <w:rPr>
                <w:noProof/>
              </w:rPr>
              <w:t>. Retrieved from https://sumo.dlr.de/wiki/TraCI</w:t>
            </w:r>
          </w:ins>
        </w:p>
        <w:p w14:paraId="122373CA" w14:textId="77777777" w:rsidR="00392F4F" w:rsidRDefault="00392F4F" w:rsidP="00E90CFE">
          <w:pPr>
            <w:pStyle w:val="Literaturverzeichnis"/>
            <w:rPr>
              <w:ins w:id="148" w:author="Autor"/>
              <w:noProof/>
            </w:rPr>
          </w:pPr>
          <w:ins w:id="149" w:author="Autor">
            <w:r>
              <w:rPr>
                <w:noProof/>
              </w:rPr>
              <w:t xml:space="preserve">Vullings, E. v. (2019). Cloud-based M&amp;S for Trails and Exercises. </w:t>
            </w:r>
            <w:r>
              <w:rPr>
                <w:i/>
                <w:iCs/>
                <w:noProof/>
              </w:rPr>
              <w:t>30th International Forum for the Military and Civil Simulation, Training and Education Community (ITEC).</w:t>
            </w:r>
            <w:r>
              <w:rPr>
                <w:noProof/>
              </w:rPr>
              <w:t xml:space="preserve"> Stockholm.</w:t>
            </w:r>
          </w:ins>
        </w:p>
        <w:p w14:paraId="2713E539" w14:textId="2530032B" w:rsidR="001F27BB" w:rsidDel="00392F4F" w:rsidRDefault="00392F4F" w:rsidP="00E90CFE">
          <w:pPr>
            <w:pStyle w:val="Literaturverzeichnis"/>
            <w:rPr>
              <w:ins w:id="150" w:author="Autor"/>
              <w:del w:id="151" w:author="Autor"/>
              <w:noProof/>
              <w:lang w:val="en-GB"/>
            </w:rPr>
          </w:pPr>
          <w:ins w:id="152" w:author="Autor">
            <w:r>
              <w:rPr>
                <w:noProof/>
                <w:lang w:val="en-GB"/>
              </w:rPr>
              <w:t xml:space="preserve">XVR. (2019, 04 30). </w:t>
            </w:r>
            <w:r>
              <w:rPr>
                <w:i/>
                <w:iCs/>
                <w:noProof/>
                <w:lang w:val="en-GB"/>
              </w:rPr>
              <w:t>XVR simulation</w:t>
            </w:r>
            <w:r>
              <w:rPr>
                <w:noProof/>
                <w:lang w:val="en-GB"/>
              </w:rPr>
              <w:t>. Retrieved from https://www.xvrsim.com/en/</w:t>
            </w:r>
          </w:ins>
        </w:p>
        <w:p w14:paraId="414D739B" w14:textId="0CAF684A" w:rsidR="001F27BB" w:rsidDel="00DF469C" w:rsidRDefault="001F27BB" w:rsidP="00E90CFE">
          <w:pPr>
            <w:pStyle w:val="Literaturverzeichnis"/>
            <w:rPr>
              <w:ins w:id="153" w:author="Autor"/>
              <w:del w:id="154" w:author="Autor"/>
            </w:rPr>
          </w:pPr>
          <w:ins w:id="155" w:author="Autor">
            <w:r>
              <w:rPr>
                <w:b/>
                <w:bCs/>
              </w:rPr>
              <w:fldChar w:fldCharType="end"/>
            </w:r>
          </w:ins>
        </w:p>
        <w:customXmlInsRangeStart w:id="156" w:author="Autor"/>
      </w:sdtContent>
    </w:sdt>
    <w:customXmlInsRangeEnd w:id="156"/>
    <w:p w14:paraId="2F23DD63" w14:textId="316B0070" w:rsidR="00BB1470" w:rsidRPr="006229A5" w:rsidRDefault="00EE1BBA" w:rsidP="00E90CFE">
      <w:pPr>
        <w:pStyle w:val="Literaturverzeichnis"/>
        <w:ind w:left="0" w:firstLine="0"/>
      </w:pPr>
      <w:r w:rsidDel="00EE1BBA">
        <w:t xml:space="preserve"> </w:t>
      </w:r>
    </w:p>
    <w:sectPr w:rsidR="00BB1470" w:rsidRPr="006229A5" w:rsidSect="00F30AD2">
      <w:footnotePr>
        <w:numFmt w:val="chicago"/>
      </w:footnotePr>
      <w:pgSz w:w="12240" w:h="15840"/>
      <w:pgMar w:top="2132" w:right="2019" w:bottom="2132" w:left="2019" w:header="0" w:footer="0" w:gutter="0"/>
      <w:cols w:space="708"/>
      <w:docGrid w:linePitch="27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5" w:author="Autor" w:initials="A">
    <w:p w14:paraId="63C05C0A" w14:textId="3D0BD5FE" w:rsidR="008F1DEB" w:rsidRDefault="008F1DEB">
      <w:pPr>
        <w:pStyle w:val="Kommentartext"/>
      </w:pPr>
      <w:r>
        <w:rPr>
          <w:rStyle w:val="Kommentarzeichen"/>
        </w:rPr>
        <w:annotationRef/>
      </w:r>
      <w:r>
        <w:t>Added by TNO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70954D5" w15:done="0"/>
  <w15:commentEx w15:paraId="58A0304E" w15:done="0"/>
  <w15:commentEx w15:paraId="1C989CED" w15:done="0"/>
  <w15:commentEx w15:paraId="1D651C41" w15:done="0"/>
  <w15:commentEx w15:paraId="1154269F" w15:done="0"/>
  <w15:commentEx w15:paraId="56C46402" w15:done="0"/>
  <w15:commentEx w15:paraId="50DA6E57" w15:done="0"/>
  <w15:commentEx w15:paraId="1A0F37A9" w15:done="0"/>
  <w15:commentEx w15:paraId="24F5CECC" w15:done="0"/>
  <w15:commentEx w15:paraId="7D382C4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70954D5" w16cid:durableId="2030D439"/>
  <w16cid:commentId w16cid:paraId="1D651C41" w16cid:durableId="2030D43A"/>
  <w16cid:commentId w16cid:paraId="56C46402" w16cid:durableId="2030D43B"/>
  <w16cid:commentId w16cid:paraId="1A0F37A9" w16cid:durableId="2030D43C"/>
  <w16cid:commentId w16cid:paraId="24F5CECC" w16cid:durableId="202A80E6"/>
  <w16cid:commentId w16cid:paraId="7D382C42" w16cid:durableId="2030D8FE"/>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FD28B6" w14:textId="77777777" w:rsidR="00F4576C" w:rsidRDefault="00F4576C" w:rsidP="006229A5">
      <w:r>
        <w:separator/>
      </w:r>
    </w:p>
  </w:endnote>
  <w:endnote w:type="continuationSeparator" w:id="0">
    <w:p w14:paraId="78C81DE4" w14:textId="77777777" w:rsidR="00F4576C" w:rsidRDefault="00F4576C" w:rsidP="006229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ourier">
    <w:altName w:val="Courier New"/>
    <w:panose1 w:val="02070409020205020404"/>
    <w:charset w:val="00"/>
    <w:family w:val="modern"/>
    <w:notTrueType/>
    <w:pitch w:val="fixed"/>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C9D3C80" w14:textId="77777777" w:rsidR="00F4576C" w:rsidRDefault="00F4576C" w:rsidP="006229A5">
      <w:r>
        <w:separator/>
      </w:r>
    </w:p>
  </w:footnote>
  <w:footnote w:type="continuationSeparator" w:id="0">
    <w:p w14:paraId="74FAFE50" w14:textId="77777777" w:rsidR="00F4576C" w:rsidRDefault="00F4576C" w:rsidP="006229A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DA103A1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D"/>
    <w:multiLevelType w:val="singleLevel"/>
    <w:tmpl w:val="1E923898"/>
    <w:lvl w:ilvl="0">
      <w:start w:val="1"/>
      <w:numFmt w:val="decimal"/>
      <w:lvlText w:val="%1."/>
      <w:lvlJc w:val="left"/>
      <w:pPr>
        <w:tabs>
          <w:tab w:val="num" w:pos="1440"/>
        </w:tabs>
        <w:ind w:left="1440" w:hanging="360"/>
      </w:pPr>
    </w:lvl>
  </w:abstractNum>
  <w:abstractNum w:abstractNumId="2">
    <w:nsid w:val="FFFFFF7E"/>
    <w:multiLevelType w:val="singleLevel"/>
    <w:tmpl w:val="F0E05FAE"/>
    <w:lvl w:ilvl="0">
      <w:start w:val="1"/>
      <w:numFmt w:val="decimal"/>
      <w:lvlText w:val="%1."/>
      <w:lvlJc w:val="left"/>
      <w:pPr>
        <w:tabs>
          <w:tab w:val="num" w:pos="1080"/>
        </w:tabs>
        <w:ind w:left="1080" w:hanging="360"/>
      </w:pPr>
    </w:lvl>
  </w:abstractNum>
  <w:abstractNum w:abstractNumId="3">
    <w:nsid w:val="FFFFFF7F"/>
    <w:multiLevelType w:val="singleLevel"/>
    <w:tmpl w:val="12C8F83E"/>
    <w:lvl w:ilvl="0">
      <w:start w:val="1"/>
      <w:numFmt w:val="decimal"/>
      <w:lvlText w:val="%1."/>
      <w:lvlJc w:val="left"/>
      <w:pPr>
        <w:tabs>
          <w:tab w:val="num" w:pos="720"/>
        </w:tabs>
        <w:ind w:left="720" w:hanging="360"/>
      </w:pPr>
    </w:lvl>
  </w:abstractNum>
  <w:abstractNum w:abstractNumId="4">
    <w:nsid w:val="FFFFFF80"/>
    <w:multiLevelType w:val="singleLevel"/>
    <w:tmpl w:val="4C86042E"/>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C9DECE22"/>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B9D00678"/>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8BC0C9B2"/>
    <w:lvl w:ilvl="0">
      <w:start w:val="1"/>
      <w:numFmt w:val="bullet"/>
      <w:lvlText w:val=""/>
      <w:lvlJc w:val="left"/>
      <w:pPr>
        <w:tabs>
          <w:tab w:val="num" w:pos="720"/>
        </w:tabs>
        <w:ind w:left="720" w:hanging="360"/>
      </w:pPr>
      <w:rPr>
        <w:rFonts w:ascii="Symbol" w:hAnsi="Symbol" w:hint="default"/>
      </w:rPr>
    </w:lvl>
  </w:abstractNum>
  <w:abstractNum w:abstractNumId="8">
    <w:nsid w:val="00000001"/>
    <w:multiLevelType w:val="hybridMultilevel"/>
    <w:tmpl w:val="00000001"/>
    <w:lvl w:ilvl="0" w:tplc="00000001">
      <w:start w:val="1"/>
      <w:numFmt w:val="decimal"/>
      <w:lvlText w:val="%1."/>
      <w:lvlJc w:val="left"/>
      <w:pPr>
        <w:ind w:left="720" w:hanging="360"/>
      </w:pPr>
    </w:lvl>
    <w:lvl w:ilvl="1" w:tplc="00000002">
      <w:start w:val="1"/>
      <w:numFmt w:val="decimal"/>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nsid w:val="04F977EA"/>
    <w:multiLevelType w:val="hybridMultilevel"/>
    <w:tmpl w:val="3244AAFA"/>
    <w:lvl w:ilvl="0" w:tplc="04130001">
      <w:start w:val="1"/>
      <w:numFmt w:val="bullet"/>
      <w:lvlText w:val=""/>
      <w:lvlJc w:val="left"/>
      <w:pPr>
        <w:ind w:left="1004" w:hanging="360"/>
      </w:pPr>
      <w:rPr>
        <w:rFonts w:ascii="Symbol" w:hAnsi="Symbol" w:hint="default"/>
      </w:rPr>
    </w:lvl>
    <w:lvl w:ilvl="1" w:tplc="04130003" w:tentative="1">
      <w:start w:val="1"/>
      <w:numFmt w:val="bullet"/>
      <w:lvlText w:val="o"/>
      <w:lvlJc w:val="left"/>
      <w:pPr>
        <w:ind w:left="1724" w:hanging="360"/>
      </w:pPr>
      <w:rPr>
        <w:rFonts w:ascii="Courier New" w:hAnsi="Courier New" w:cs="Courier New" w:hint="default"/>
      </w:rPr>
    </w:lvl>
    <w:lvl w:ilvl="2" w:tplc="04130005" w:tentative="1">
      <w:start w:val="1"/>
      <w:numFmt w:val="bullet"/>
      <w:lvlText w:val=""/>
      <w:lvlJc w:val="left"/>
      <w:pPr>
        <w:ind w:left="2444" w:hanging="360"/>
      </w:pPr>
      <w:rPr>
        <w:rFonts w:ascii="Wingdings" w:hAnsi="Wingdings" w:hint="default"/>
      </w:rPr>
    </w:lvl>
    <w:lvl w:ilvl="3" w:tplc="04130001" w:tentative="1">
      <w:start w:val="1"/>
      <w:numFmt w:val="bullet"/>
      <w:lvlText w:val=""/>
      <w:lvlJc w:val="left"/>
      <w:pPr>
        <w:ind w:left="3164" w:hanging="360"/>
      </w:pPr>
      <w:rPr>
        <w:rFonts w:ascii="Symbol" w:hAnsi="Symbol" w:hint="default"/>
      </w:rPr>
    </w:lvl>
    <w:lvl w:ilvl="4" w:tplc="04130003" w:tentative="1">
      <w:start w:val="1"/>
      <w:numFmt w:val="bullet"/>
      <w:lvlText w:val="o"/>
      <w:lvlJc w:val="left"/>
      <w:pPr>
        <w:ind w:left="3884" w:hanging="360"/>
      </w:pPr>
      <w:rPr>
        <w:rFonts w:ascii="Courier New" w:hAnsi="Courier New" w:cs="Courier New" w:hint="default"/>
      </w:rPr>
    </w:lvl>
    <w:lvl w:ilvl="5" w:tplc="04130005" w:tentative="1">
      <w:start w:val="1"/>
      <w:numFmt w:val="bullet"/>
      <w:lvlText w:val=""/>
      <w:lvlJc w:val="left"/>
      <w:pPr>
        <w:ind w:left="4604" w:hanging="360"/>
      </w:pPr>
      <w:rPr>
        <w:rFonts w:ascii="Wingdings" w:hAnsi="Wingdings" w:hint="default"/>
      </w:rPr>
    </w:lvl>
    <w:lvl w:ilvl="6" w:tplc="04130001" w:tentative="1">
      <w:start w:val="1"/>
      <w:numFmt w:val="bullet"/>
      <w:lvlText w:val=""/>
      <w:lvlJc w:val="left"/>
      <w:pPr>
        <w:ind w:left="5324" w:hanging="360"/>
      </w:pPr>
      <w:rPr>
        <w:rFonts w:ascii="Symbol" w:hAnsi="Symbol" w:hint="default"/>
      </w:rPr>
    </w:lvl>
    <w:lvl w:ilvl="7" w:tplc="04130003" w:tentative="1">
      <w:start w:val="1"/>
      <w:numFmt w:val="bullet"/>
      <w:lvlText w:val="o"/>
      <w:lvlJc w:val="left"/>
      <w:pPr>
        <w:ind w:left="6044" w:hanging="360"/>
      </w:pPr>
      <w:rPr>
        <w:rFonts w:ascii="Courier New" w:hAnsi="Courier New" w:cs="Courier New" w:hint="default"/>
      </w:rPr>
    </w:lvl>
    <w:lvl w:ilvl="8" w:tplc="04130005" w:tentative="1">
      <w:start w:val="1"/>
      <w:numFmt w:val="bullet"/>
      <w:lvlText w:val=""/>
      <w:lvlJc w:val="left"/>
      <w:pPr>
        <w:ind w:left="6764" w:hanging="360"/>
      </w:pPr>
      <w:rPr>
        <w:rFonts w:ascii="Wingdings" w:hAnsi="Wingdings" w:hint="default"/>
      </w:rPr>
    </w:lvl>
  </w:abstractNum>
  <w:abstractNum w:abstractNumId="10">
    <w:nsid w:val="0B0C0849"/>
    <w:multiLevelType w:val="hybridMultilevel"/>
    <w:tmpl w:val="F572B2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CE5661D"/>
    <w:multiLevelType w:val="hybridMultilevel"/>
    <w:tmpl w:val="44166376"/>
    <w:lvl w:ilvl="0" w:tplc="04130001">
      <w:start w:val="1"/>
      <w:numFmt w:val="bullet"/>
      <w:lvlText w:val=""/>
      <w:lvlJc w:val="left"/>
      <w:pPr>
        <w:ind w:left="1004" w:hanging="360"/>
      </w:pPr>
      <w:rPr>
        <w:rFonts w:ascii="Symbol" w:hAnsi="Symbol" w:hint="default"/>
      </w:rPr>
    </w:lvl>
    <w:lvl w:ilvl="1" w:tplc="04130003" w:tentative="1">
      <w:start w:val="1"/>
      <w:numFmt w:val="bullet"/>
      <w:lvlText w:val="o"/>
      <w:lvlJc w:val="left"/>
      <w:pPr>
        <w:ind w:left="1724" w:hanging="360"/>
      </w:pPr>
      <w:rPr>
        <w:rFonts w:ascii="Courier New" w:hAnsi="Courier New" w:cs="Courier New" w:hint="default"/>
      </w:rPr>
    </w:lvl>
    <w:lvl w:ilvl="2" w:tplc="04130005" w:tentative="1">
      <w:start w:val="1"/>
      <w:numFmt w:val="bullet"/>
      <w:lvlText w:val=""/>
      <w:lvlJc w:val="left"/>
      <w:pPr>
        <w:ind w:left="2444" w:hanging="360"/>
      </w:pPr>
      <w:rPr>
        <w:rFonts w:ascii="Wingdings" w:hAnsi="Wingdings" w:hint="default"/>
      </w:rPr>
    </w:lvl>
    <w:lvl w:ilvl="3" w:tplc="04130001" w:tentative="1">
      <w:start w:val="1"/>
      <w:numFmt w:val="bullet"/>
      <w:lvlText w:val=""/>
      <w:lvlJc w:val="left"/>
      <w:pPr>
        <w:ind w:left="3164" w:hanging="360"/>
      </w:pPr>
      <w:rPr>
        <w:rFonts w:ascii="Symbol" w:hAnsi="Symbol" w:hint="default"/>
      </w:rPr>
    </w:lvl>
    <w:lvl w:ilvl="4" w:tplc="04130003" w:tentative="1">
      <w:start w:val="1"/>
      <w:numFmt w:val="bullet"/>
      <w:lvlText w:val="o"/>
      <w:lvlJc w:val="left"/>
      <w:pPr>
        <w:ind w:left="3884" w:hanging="360"/>
      </w:pPr>
      <w:rPr>
        <w:rFonts w:ascii="Courier New" w:hAnsi="Courier New" w:cs="Courier New" w:hint="default"/>
      </w:rPr>
    </w:lvl>
    <w:lvl w:ilvl="5" w:tplc="04130005" w:tentative="1">
      <w:start w:val="1"/>
      <w:numFmt w:val="bullet"/>
      <w:lvlText w:val=""/>
      <w:lvlJc w:val="left"/>
      <w:pPr>
        <w:ind w:left="4604" w:hanging="360"/>
      </w:pPr>
      <w:rPr>
        <w:rFonts w:ascii="Wingdings" w:hAnsi="Wingdings" w:hint="default"/>
      </w:rPr>
    </w:lvl>
    <w:lvl w:ilvl="6" w:tplc="04130001" w:tentative="1">
      <w:start w:val="1"/>
      <w:numFmt w:val="bullet"/>
      <w:lvlText w:val=""/>
      <w:lvlJc w:val="left"/>
      <w:pPr>
        <w:ind w:left="5324" w:hanging="360"/>
      </w:pPr>
      <w:rPr>
        <w:rFonts w:ascii="Symbol" w:hAnsi="Symbol" w:hint="default"/>
      </w:rPr>
    </w:lvl>
    <w:lvl w:ilvl="7" w:tplc="04130003" w:tentative="1">
      <w:start w:val="1"/>
      <w:numFmt w:val="bullet"/>
      <w:lvlText w:val="o"/>
      <w:lvlJc w:val="left"/>
      <w:pPr>
        <w:ind w:left="6044" w:hanging="360"/>
      </w:pPr>
      <w:rPr>
        <w:rFonts w:ascii="Courier New" w:hAnsi="Courier New" w:cs="Courier New" w:hint="default"/>
      </w:rPr>
    </w:lvl>
    <w:lvl w:ilvl="8" w:tplc="04130005" w:tentative="1">
      <w:start w:val="1"/>
      <w:numFmt w:val="bullet"/>
      <w:lvlText w:val=""/>
      <w:lvlJc w:val="left"/>
      <w:pPr>
        <w:ind w:left="6764" w:hanging="360"/>
      </w:pPr>
      <w:rPr>
        <w:rFonts w:ascii="Wingdings" w:hAnsi="Wingdings" w:hint="default"/>
      </w:rPr>
    </w:lvl>
  </w:abstractNum>
  <w:abstractNum w:abstractNumId="12">
    <w:nsid w:val="10A079C6"/>
    <w:multiLevelType w:val="hybridMultilevel"/>
    <w:tmpl w:val="AAEEF304"/>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13">
    <w:nsid w:val="195A394C"/>
    <w:multiLevelType w:val="hybridMultilevel"/>
    <w:tmpl w:val="996E76B6"/>
    <w:lvl w:ilvl="0" w:tplc="166C9E26">
      <w:start w:val="1"/>
      <w:numFmt w:val="bullet"/>
      <w:lvlText w:val="-"/>
      <w:lvlJc w:val="left"/>
      <w:pPr>
        <w:ind w:left="644" w:hanging="360"/>
      </w:pPr>
      <w:rPr>
        <w:rFonts w:ascii="Times New Roman" w:eastAsiaTheme="minorEastAsia" w:hAnsi="Times New Roman" w:cs="Times New Roman"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14">
    <w:nsid w:val="19E648C3"/>
    <w:multiLevelType w:val="multilevel"/>
    <w:tmpl w:val="71207B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1EB70EC2"/>
    <w:multiLevelType w:val="multilevel"/>
    <w:tmpl w:val="1A4429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22ED1B63"/>
    <w:multiLevelType w:val="hybridMultilevel"/>
    <w:tmpl w:val="45AC49E6"/>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17">
    <w:nsid w:val="23C91FFD"/>
    <w:multiLevelType w:val="multilevel"/>
    <w:tmpl w:val="435C917E"/>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258217BA"/>
    <w:multiLevelType w:val="multilevel"/>
    <w:tmpl w:val="6942A968"/>
    <w:lvl w:ilvl="0">
      <w:start w:val="1"/>
      <w:numFmt w:val="decimal"/>
      <w:pStyle w:val="Section"/>
      <w:lvlText w:val="%1"/>
      <w:lvlJc w:val="left"/>
      <w:pPr>
        <w:ind w:left="360" w:hanging="360"/>
      </w:pPr>
      <w:rPr>
        <w:rFonts w:hint="default"/>
      </w:rPr>
    </w:lvl>
    <w:lvl w:ilvl="1">
      <w:start w:val="1"/>
      <w:numFmt w:val="decimal"/>
      <w:pStyle w:val="Subsection"/>
      <w:lvlText w:val="%1.%2"/>
      <w:lvlJc w:val="left"/>
      <w:pPr>
        <w:tabs>
          <w:tab w:val="num" w:pos="3119"/>
        </w:tabs>
        <w:ind w:left="3119"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27801C72"/>
    <w:multiLevelType w:val="multilevel"/>
    <w:tmpl w:val="71207B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33E92725"/>
    <w:multiLevelType w:val="hybridMultilevel"/>
    <w:tmpl w:val="D15E7ADA"/>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1">
    <w:nsid w:val="3A116F78"/>
    <w:multiLevelType w:val="multilevel"/>
    <w:tmpl w:val="F0E2C3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420033E8"/>
    <w:multiLevelType w:val="multilevel"/>
    <w:tmpl w:val="ECF4F648"/>
    <w:lvl w:ilvl="0">
      <w:start w:val="1"/>
      <w:numFmt w:val="decimal"/>
      <w:lvlText w:val="%1."/>
      <w:lvlJc w:val="left"/>
      <w:pPr>
        <w:ind w:left="360" w:hanging="360"/>
      </w:pPr>
      <w:rPr>
        <w:rFonts w:hint="default"/>
      </w:rPr>
    </w:lvl>
    <w:lvl w:ilvl="1">
      <w:start w:val="1"/>
      <w:numFmt w:val="decimal"/>
      <w:lvlText w:val="%1.%2"/>
      <w:lvlJc w:val="left"/>
      <w:pPr>
        <w:tabs>
          <w:tab w:val="num" w:pos="680"/>
        </w:tabs>
        <w:ind w:left="680" w:hanging="68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44C868F9"/>
    <w:multiLevelType w:val="hybridMultilevel"/>
    <w:tmpl w:val="3A263878"/>
    <w:lvl w:ilvl="0" w:tplc="D5E0B0C0">
      <w:start w:val="4"/>
      <w:numFmt w:val="bullet"/>
      <w:lvlText w:val="-"/>
      <w:lvlJc w:val="left"/>
      <w:pPr>
        <w:ind w:left="644" w:hanging="360"/>
      </w:pPr>
      <w:rPr>
        <w:rFonts w:ascii="Times New Roman" w:eastAsiaTheme="minorEastAsia" w:hAnsi="Times New Roman" w:cs="Times New Roman"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24">
    <w:nsid w:val="45C728A6"/>
    <w:multiLevelType w:val="hybridMultilevel"/>
    <w:tmpl w:val="5B9CFFCE"/>
    <w:lvl w:ilvl="0" w:tplc="D5E0B0C0">
      <w:start w:val="4"/>
      <w:numFmt w:val="bullet"/>
      <w:lvlText w:val="-"/>
      <w:lvlJc w:val="left"/>
      <w:pPr>
        <w:ind w:left="720" w:hanging="360"/>
      </w:pPr>
      <w:rPr>
        <w:rFonts w:ascii="Times New Roman" w:eastAsiaTheme="minorEastAsia"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5">
    <w:nsid w:val="4894133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nsid w:val="4CAD4A0F"/>
    <w:multiLevelType w:val="multilevel"/>
    <w:tmpl w:val="71207B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563A2BF0"/>
    <w:multiLevelType w:val="multilevel"/>
    <w:tmpl w:val="E8269AA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595300FF"/>
    <w:multiLevelType w:val="hybridMultilevel"/>
    <w:tmpl w:val="CC22C6A6"/>
    <w:lvl w:ilvl="0" w:tplc="EF040C4A">
      <w:numFmt w:val="bullet"/>
      <w:lvlText w:val="-"/>
      <w:lvlJc w:val="left"/>
      <w:pPr>
        <w:ind w:left="720" w:hanging="360"/>
      </w:pPr>
      <w:rPr>
        <w:rFonts w:ascii="Calibri" w:eastAsia="PMingLiU" w:hAnsi="Calibri"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29">
    <w:nsid w:val="5E3F5100"/>
    <w:multiLevelType w:val="multilevel"/>
    <w:tmpl w:val="9FACF97E"/>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62E83963"/>
    <w:multiLevelType w:val="hybridMultilevel"/>
    <w:tmpl w:val="7924F7E2"/>
    <w:lvl w:ilvl="0" w:tplc="166C9E26">
      <w:start w:val="1"/>
      <w:numFmt w:val="bullet"/>
      <w:lvlText w:val="-"/>
      <w:lvlJc w:val="left"/>
      <w:pPr>
        <w:ind w:left="928" w:hanging="360"/>
      </w:pPr>
      <w:rPr>
        <w:rFonts w:ascii="Times New Roman" w:eastAsiaTheme="minorEastAsia" w:hAnsi="Times New Roman" w:cs="Times New Roman"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31">
    <w:nsid w:val="64F562D0"/>
    <w:multiLevelType w:val="hybridMultilevel"/>
    <w:tmpl w:val="1A0A39AC"/>
    <w:lvl w:ilvl="0" w:tplc="04090001">
      <w:start w:val="1"/>
      <w:numFmt w:val="bullet"/>
      <w:lvlText w:val=""/>
      <w:lvlJc w:val="left"/>
      <w:pPr>
        <w:ind w:left="1050" w:hanging="360"/>
      </w:pPr>
      <w:rPr>
        <w:rFonts w:ascii="Symbol" w:hAnsi="Symbol" w:hint="default"/>
      </w:rPr>
    </w:lvl>
    <w:lvl w:ilvl="1" w:tplc="04090003" w:tentative="1">
      <w:start w:val="1"/>
      <w:numFmt w:val="bullet"/>
      <w:lvlText w:val="o"/>
      <w:lvlJc w:val="left"/>
      <w:pPr>
        <w:ind w:left="1770" w:hanging="360"/>
      </w:pPr>
      <w:rPr>
        <w:rFonts w:ascii="Courier New" w:hAnsi="Courier New" w:hint="default"/>
      </w:rPr>
    </w:lvl>
    <w:lvl w:ilvl="2" w:tplc="04090005" w:tentative="1">
      <w:start w:val="1"/>
      <w:numFmt w:val="bullet"/>
      <w:lvlText w:val=""/>
      <w:lvlJc w:val="left"/>
      <w:pPr>
        <w:ind w:left="2490" w:hanging="360"/>
      </w:pPr>
      <w:rPr>
        <w:rFonts w:ascii="Wingdings" w:hAnsi="Wingdings" w:hint="default"/>
      </w:rPr>
    </w:lvl>
    <w:lvl w:ilvl="3" w:tplc="04090001" w:tentative="1">
      <w:start w:val="1"/>
      <w:numFmt w:val="bullet"/>
      <w:lvlText w:val=""/>
      <w:lvlJc w:val="left"/>
      <w:pPr>
        <w:ind w:left="3210" w:hanging="360"/>
      </w:pPr>
      <w:rPr>
        <w:rFonts w:ascii="Symbol" w:hAnsi="Symbol" w:hint="default"/>
      </w:rPr>
    </w:lvl>
    <w:lvl w:ilvl="4" w:tplc="04090003" w:tentative="1">
      <w:start w:val="1"/>
      <w:numFmt w:val="bullet"/>
      <w:lvlText w:val="o"/>
      <w:lvlJc w:val="left"/>
      <w:pPr>
        <w:ind w:left="3930" w:hanging="360"/>
      </w:pPr>
      <w:rPr>
        <w:rFonts w:ascii="Courier New" w:hAnsi="Courier New" w:hint="default"/>
      </w:rPr>
    </w:lvl>
    <w:lvl w:ilvl="5" w:tplc="04090005" w:tentative="1">
      <w:start w:val="1"/>
      <w:numFmt w:val="bullet"/>
      <w:lvlText w:val=""/>
      <w:lvlJc w:val="left"/>
      <w:pPr>
        <w:ind w:left="4650" w:hanging="360"/>
      </w:pPr>
      <w:rPr>
        <w:rFonts w:ascii="Wingdings" w:hAnsi="Wingdings" w:hint="default"/>
      </w:rPr>
    </w:lvl>
    <w:lvl w:ilvl="6" w:tplc="04090001" w:tentative="1">
      <w:start w:val="1"/>
      <w:numFmt w:val="bullet"/>
      <w:lvlText w:val=""/>
      <w:lvlJc w:val="left"/>
      <w:pPr>
        <w:ind w:left="5370" w:hanging="360"/>
      </w:pPr>
      <w:rPr>
        <w:rFonts w:ascii="Symbol" w:hAnsi="Symbol" w:hint="default"/>
      </w:rPr>
    </w:lvl>
    <w:lvl w:ilvl="7" w:tplc="04090003" w:tentative="1">
      <w:start w:val="1"/>
      <w:numFmt w:val="bullet"/>
      <w:lvlText w:val="o"/>
      <w:lvlJc w:val="left"/>
      <w:pPr>
        <w:ind w:left="6090" w:hanging="360"/>
      </w:pPr>
      <w:rPr>
        <w:rFonts w:ascii="Courier New" w:hAnsi="Courier New" w:hint="default"/>
      </w:rPr>
    </w:lvl>
    <w:lvl w:ilvl="8" w:tplc="04090005" w:tentative="1">
      <w:start w:val="1"/>
      <w:numFmt w:val="bullet"/>
      <w:lvlText w:val=""/>
      <w:lvlJc w:val="left"/>
      <w:pPr>
        <w:ind w:left="6810" w:hanging="360"/>
      </w:pPr>
      <w:rPr>
        <w:rFonts w:ascii="Wingdings" w:hAnsi="Wingdings" w:hint="default"/>
      </w:rPr>
    </w:lvl>
  </w:abstractNum>
  <w:abstractNum w:abstractNumId="32">
    <w:nsid w:val="65276126"/>
    <w:multiLevelType w:val="hybridMultilevel"/>
    <w:tmpl w:val="71AC63AA"/>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33">
    <w:nsid w:val="65E12F42"/>
    <w:multiLevelType w:val="multilevel"/>
    <w:tmpl w:val="435C917E"/>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nsid w:val="70233B68"/>
    <w:multiLevelType w:val="multilevel"/>
    <w:tmpl w:val="9EC6B9F6"/>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767119A0"/>
    <w:multiLevelType w:val="multilevel"/>
    <w:tmpl w:val="CE74C690"/>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780B1233"/>
    <w:multiLevelType w:val="hybridMultilevel"/>
    <w:tmpl w:val="C7405412"/>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37">
    <w:nsid w:val="78355293"/>
    <w:multiLevelType w:val="multilevel"/>
    <w:tmpl w:val="37587A14"/>
    <w:lvl w:ilvl="0">
      <w:start w:val="1"/>
      <w:numFmt w:val="decimal"/>
      <w:lvlText w:val="%1."/>
      <w:lvlJc w:val="left"/>
      <w:pPr>
        <w:ind w:left="360" w:hanging="360"/>
      </w:pPr>
      <w:rPr>
        <w:rFonts w:hint="default"/>
      </w:rPr>
    </w:lvl>
    <w:lvl w:ilvl="1">
      <w:start w:val="1"/>
      <w:numFmt w:val="decimal"/>
      <w:lvlText w:val="%1.%2"/>
      <w:lvlJc w:val="left"/>
      <w:pPr>
        <w:tabs>
          <w:tab w:val="num" w:pos="680"/>
        </w:tabs>
        <w:ind w:left="680" w:hanging="68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nsid w:val="78C91AE8"/>
    <w:multiLevelType w:val="multilevel"/>
    <w:tmpl w:val="295CF82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nsid w:val="7ABC5C86"/>
    <w:multiLevelType w:val="hybridMultilevel"/>
    <w:tmpl w:val="28D2776C"/>
    <w:lvl w:ilvl="0" w:tplc="302452F6">
      <w:numFmt w:val="bullet"/>
      <w:lvlText w:val="-"/>
      <w:lvlJc w:val="left"/>
      <w:pPr>
        <w:ind w:left="644" w:hanging="360"/>
      </w:pPr>
      <w:rPr>
        <w:rFonts w:ascii="Times New Roman" w:eastAsiaTheme="minorEastAsia"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0">
    <w:nsid w:val="7B01155B"/>
    <w:multiLevelType w:val="hybridMultilevel"/>
    <w:tmpl w:val="01A0CD52"/>
    <w:lvl w:ilvl="0" w:tplc="97B209DE">
      <w:numFmt w:val="bullet"/>
      <w:lvlText w:val=""/>
      <w:lvlJc w:val="left"/>
      <w:pPr>
        <w:ind w:left="644" w:hanging="360"/>
      </w:pPr>
      <w:rPr>
        <w:rFonts w:ascii="Symbol" w:eastAsiaTheme="minorEastAsia" w:hAnsi="Symbol" w:cstheme="minorBidi"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num w:numId="1">
    <w:abstractNumId w:val="10"/>
  </w:num>
  <w:num w:numId="2">
    <w:abstractNumId w:val="21"/>
  </w:num>
  <w:num w:numId="3">
    <w:abstractNumId w:val="38"/>
  </w:num>
  <w:num w:numId="4">
    <w:abstractNumId w:val="27"/>
  </w:num>
  <w:num w:numId="5">
    <w:abstractNumId w:val="15"/>
  </w:num>
  <w:num w:numId="6">
    <w:abstractNumId w:val="14"/>
  </w:num>
  <w:num w:numId="7">
    <w:abstractNumId w:val="18"/>
  </w:num>
  <w:num w:numId="8">
    <w:abstractNumId w:val="26"/>
  </w:num>
  <w:num w:numId="9">
    <w:abstractNumId w:val="19"/>
  </w:num>
  <w:num w:numId="10">
    <w:abstractNumId w:val="22"/>
  </w:num>
  <w:num w:numId="11">
    <w:abstractNumId w:val="37"/>
  </w:num>
  <w:num w:numId="12">
    <w:abstractNumId w:val="33"/>
  </w:num>
  <w:num w:numId="13">
    <w:abstractNumId w:val="17"/>
  </w:num>
  <w:num w:numId="14">
    <w:abstractNumId w:val="35"/>
  </w:num>
  <w:num w:numId="15">
    <w:abstractNumId w:val="34"/>
  </w:num>
  <w:num w:numId="16">
    <w:abstractNumId w:val="29"/>
  </w:num>
  <w:num w:numId="17">
    <w:abstractNumId w:val="25"/>
  </w:num>
  <w:num w:numId="18">
    <w:abstractNumId w:val="31"/>
  </w:num>
  <w:num w:numId="19">
    <w:abstractNumId w:val="8"/>
  </w:num>
  <w:num w:numId="20">
    <w:abstractNumId w:val="0"/>
  </w:num>
  <w:num w:numId="21">
    <w:abstractNumId w:val="1"/>
  </w:num>
  <w:num w:numId="22">
    <w:abstractNumId w:val="2"/>
  </w:num>
  <w:num w:numId="23">
    <w:abstractNumId w:val="3"/>
  </w:num>
  <w:num w:numId="24">
    <w:abstractNumId w:val="4"/>
  </w:num>
  <w:num w:numId="25">
    <w:abstractNumId w:val="5"/>
  </w:num>
  <w:num w:numId="26">
    <w:abstractNumId w:val="6"/>
  </w:num>
  <w:num w:numId="27">
    <w:abstractNumId w:val="7"/>
  </w:num>
  <w:num w:numId="28">
    <w:abstractNumId w:val="18"/>
  </w:num>
  <w:num w:numId="29">
    <w:abstractNumId w:val="18"/>
  </w:num>
  <w:num w:numId="30">
    <w:abstractNumId w:val="18"/>
  </w:num>
  <w:num w:numId="31">
    <w:abstractNumId w:val="18"/>
  </w:num>
  <w:num w:numId="32">
    <w:abstractNumId w:val="40"/>
  </w:num>
  <w:num w:numId="33">
    <w:abstractNumId w:val="39"/>
  </w:num>
  <w:num w:numId="34">
    <w:abstractNumId w:val="18"/>
  </w:num>
  <w:num w:numId="35">
    <w:abstractNumId w:val="36"/>
  </w:num>
  <w:num w:numId="36">
    <w:abstractNumId w:val="23"/>
  </w:num>
  <w:num w:numId="37">
    <w:abstractNumId w:val="28"/>
  </w:num>
  <w:num w:numId="38">
    <w:abstractNumId w:val="24"/>
  </w:num>
  <w:num w:numId="39">
    <w:abstractNumId w:val="12"/>
  </w:num>
  <w:num w:numId="40">
    <w:abstractNumId w:val="32"/>
  </w:num>
  <w:num w:numId="41">
    <w:abstractNumId w:val="18"/>
  </w:num>
  <w:num w:numId="42">
    <w:abstractNumId w:val="18"/>
  </w:num>
  <w:num w:numId="43">
    <w:abstractNumId w:val="20"/>
  </w:num>
  <w:num w:numId="44">
    <w:abstractNumId w:val="13"/>
  </w:num>
  <w:num w:numId="45">
    <w:abstractNumId w:val="30"/>
  </w:num>
  <w:num w:numId="46">
    <w:abstractNumId w:val="16"/>
  </w:num>
  <w:num w:numId="47">
    <w:abstractNumId w:val="11"/>
  </w:num>
  <w:num w:numId="48">
    <w:abstractNumId w:val="9"/>
  </w:num>
  <w:num w:numId="49">
    <w:abstractNumId w:val="18"/>
  </w:num>
  <w:num w:numId="50">
    <w:abstractNumId w:val="18"/>
  </w:num>
  <w:num w:numId="51">
    <w:abstractNumId w:val="18"/>
  </w:num>
  <w:num w:numId="52">
    <w:abstractNumId w:val="18"/>
  </w:num>
  <w:num w:numId="53">
    <w:abstractNumId w:val="18"/>
  </w:num>
  <w:num w:numId="54">
    <w:abstractNumId w:val="18"/>
  </w:num>
  <w:num w:numId="55">
    <w:abstractNumId w:val="18"/>
  </w:num>
  <w:num w:numId="56">
    <w:abstractNumId w:val="18"/>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embedSystemFonts/>
  <w:activeWritingStyle w:appName="MSWord" w:lang="en-US" w:vendorID="64" w:dllVersion="6" w:nlCheck="1" w:checkStyle="1"/>
  <w:activeWritingStyle w:appName="MSWord" w:lang="de-DE" w:vendorID="64" w:dllVersion="6" w:nlCheck="1" w:checkStyle="1"/>
  <w:activeWritingStyle w:appName="MSWord" w:lang="en-US" w:vendorID="64" w:dllVersion="0" w:nlCheck="1" w:checkStyle="0"/>
  <w:activeWritingStyle w:appName="MSWord" w:lang="en-GB" w:vendorID="64" w:dllVersion="6" w:nlCheck="1" w:checkStyle="1"/>
  <w:activeWritingStyle w:appName="MSWord" w:lang="fr-FR" w:vendorID="64" w:dllVersion="6" w:nlCheck="1" w:checkStyle="1"/>
  <w:activeWritingStyle w:appName="MSWord" w:lang="en-US" w:vendorID="64" w:dllVersion="4096" w:nlCheck="1" w:checkStyle="0"/>
  <w:activeWritingStyle w:appName="MSWord" w:lang="en-GB" w:vendorID="64" w:dllVersion="4096" w:nlCheck="1" w:checkStyle="0"/>
  <w:activeWritingStyle w:appName="MSWord" w:lang="en-US" w:vendorID="64" w:dllVersion="131078" w:nlCheck="1" w:checkStyle="1"/>
  <w:activeWritingStyle w:appName="MSWord" w:lang="en-GB" w:vendorID="64" w:dllVersion="131078" w:nlCheck="1" w:checkStyle="1"/>
  <w:activeWritingStyle w:appName="MSWord" w:lang="de-DE" w:vendorID="64" w:dllVersion="131078" w:nlCheck="1" w:checkStyle="1"/>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hyphenationZone w:val="425"/>
  <w:drawingGridHorizontalSpacing w:val="100"/>
  <w:drawingGridVerticalSpacing w:val="136"/>
  <w:displayHorizontalDrawingGridEvery w:val="0"/>
  <w:displayVerticalDrawingGridEvery w:val="0"/>
  <w:characterSpacingControl w:val="doNotCompress"/>
  <w:hdrShapeDefaults>
    <o:shapedefaults v:ext="edit" spidmax="2049"/>
  </w:hdrShapeDefaults>
  <w:footnotePr>
    <w:numFmt w:val="chicago"/>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6132"/>
    <w:rsid w:val="0000001C"/>
    <w:rsid w:val="0000013A"/>
    <w:rsid w:val="00003122"/>
    <w:rsid w:val="000062C9"/>
    <w:rsid w:val="000074FB"/>
    <w:rsid w:val="00007D9C"/>
    <w:rsid w:val="00010932"/>
    <w:rsid w:val="000121C7"/>
    <w:rsid w:val="00016FF9"/>
    <w:rsid w:val="000234BA"/>
    <w:rsid w:val="00034AAE"/>
    <w:rsid w:val="000375F8"/>
    <w:rsid w:val="00041718"/>
    <w:rsid w:val="000423D4"/>
    <w:rsid w:val="00043C5E"/>
    <w:rsid w:val="00044D29"/>
    <w:rsid w:val="00044DB5"/>
    <w:rsid w:val="00045656"/>
    <w:rsid w:val="000463AD"/>
    <w:rsid w:val="00053AB7"/>
    <w:rsid w:val="00055C94"/>
    <w:rsid w:val="00055F49"/>
    <w:rsid w:val="0005655A"/>
    <w:rsid w:val="00066952"/>
    <w:rsid w:val="00071594"/>
    <w:rsid w:val="00074A03"/>
    <w:rsid w:val="00077678"/>
    <w:rsid w:val="000801B0"/>
    <w:rsid w:val="000820B5"/>
    <w:rsid w:val="00085412"/>
    <w:rsid w:val="000876DC"/>
    <w:rsid w:val="00091C3D"/>
    <w:rsid w:val="00091FE6"/>
    <w:rsid w:val="000966B0"/>
    <w:rsid w:val="000A000A"/>
    <w:rsid w:val="000A5351"/>
    <w:rsid w:val="000A57C1"/>
    <w:rsid w:val="000B2A45"/>
    <w:rsid w:val="000B2B7A"/>
    <w:rsid w:val="000B37C6"/>
    <w:rsid w:val="000B4C4B"/>
    <w:rsid w:val="000B730D"/>
    <w:rsid w:val="000B7502"/>
    <w:rsid w:val="000D580F"/>
    <w:rsid w:val="000E5CCE"/>
    <w:rsid w:val="000E5D40"/>
    <w:rsid w:val="000E6AD9"/>
    <w:rsid w:val="000F0527"/>
    <w:rsid w:val="000F18F8"/>
    <w:rsid w:val="000F4F19"/>
    <w:rsid w:val="000F6A37"/>
    <w:rsid w:val="0010015F"/>
    <w:rsid w:val="00101044"/>
    <w:rsid w:val="00103477"/>
    <w:rsid w:val="00105D20"/>
    <w:rsid w:val="00106908"/>
    <w:rsid w:val="00107E7B"/>
    <w:rsid w:val="001109C0"/>
    <w:rsid w:val="00113863"/>
    <w:rsid w:val="00114FAC"/>
    <w:rsid w:val="001175FF"/>
    <w:rsid w:val="001204FA"/>
    <w:rsid w:val="00137785"/>
    <w:rsid w:val="0014017D"/>
    <w:rsid w:val="00145E04"/>
    <w:rsid w:val="001542E9"/>
    <w:rsid w:val="00154440"/>
    <w:rsid w:val="00155B40"/>
    <w:rsid w:val="001560A9"/>
    <w:rsid w:val="00157777"/>
    <w:rsid w:val="0016116E"/>
    <w:rsid w:val="00163854"/>
    <w:rsid w:val="00164AB4"/>
    <w:rsid w:val="0016510A"/>
    <w:rsid w:val="0018172A"/>
    <w:rsid w:val="0018208F"/>
    <w:rsid w:val="001843F9"/>
    <w:rsid w:val="00187CAF"/>
    <w:rsid w:val="00190D1C"/>
    <w:rsid w:val="001920C8"/>
    <w:rsid w:val="00192553"/>
    <w:rsid w:val="0019671F"/>
    <w:rsid w:val="001976BC"/>
    <w:rsid w:val="001A07D7"/>
    <w:rsid w:val="001A195E"/>
    <w:rsid w:val="001A6C43"/>
    <w:rsid w:val="001B3EAC"/>
    <w:rsid w:val="001B6FA5"/>
    <w:rsid w:val="001C1322"/>
    <w:rsid w:val="001C5D28"/>
    <w:rsid w:val="001D0673"/>
    <w:rsid w:val="001D20BA"/>
    <w:rsid w:val="001D38E2"/>
    <w:rsid w:val="001D5FE3"/>
    <w:rsid w:val="001E2BBB"/>
    <w:rsid w:val="001E3E23"/>
    <w:rsid w:val="001E4A51"/>
    <w:rsid w:val="001F15CD"/>
    <w:rsid w:val="001F19BF"/>
    <w:rsid w:val="001F27BB"/>
    <w:rsid w:val="001F324A"/>
    <w:rsid w:val="001F347A"/>
    <w:rsid w:val="00200B84"/>
    <w:rsid w:val="002026B5"/>
    <w:rsid w:val="00202774"/>
    <w:rsid w:val="00204ACB"/>
    <w:rsid w:val="00205107"/>
    <w:rsid w:val="00205EEF"/>
    <w:rsid w:val="0021219E"/>
    <w:rsid w:val="002145D6"/>
    <w:rsid w:val="00215526"/>
    <w:rsid w:val="002166CF"/>
    <w:rsid w:val="00217703"/>
    <w:rsid w:val="00220440"/>
    <w:rsid w:val="00230DDE"/>
    <w:rsid w:val="00232A3D"/>
    <w:rsid w:val="00233671"/>
    <w:rsid w:val="00234A3D"/>
    <w:rsid w:val="00253153"/>
    <w:rsid w:val="00253A1F"/>
    <w:rsid w:val="00257E0B"/>
    <w:rsid w:val="002603F1"/>
    <w:rsid w:val="0026066A"/>
    <w:rsid w:val="00261776"/>
    <w:rsid w:val="0026361F"/>
    <w:rsid w:val="002638ED"/>
    <w:rsid w:val="002640D1"/>
    <w:rsid w:val="00266D8B"/>
    <w:rsid w:val="00270738"/>
    <w:rsid w:val="00270BE5"/>
    <w:rsid w:val="00270CD3"/>
    <w:rsid w:val="00273A5B"/>
    <w:rsid w:val="00276B08"/>
    <w:rsid w:val="00277DC9"/>
    <w:rsid w:val="002804AA"/>
    <w:rsid w:val="00282ABA"/>
    <w:rsid w:val="00282C91"/>
    <w:rsid w:val="0028322B"/>
    <w:rsid w:val="00291691"/>
    <w:rsid w:val="00291C13"/>
    <w:rsid w:val="002938BD"/>
    <w:rsid w:val="002A0455"/>
    <w:rsid w:val="002A3450"/>
    <w:rsid w:val="002A440A"/>
    <w:rsid w:val="002A7420"/>
    <w:rsid w:val="002B313C"/>
    <w:rsid w:val="002C4F13"/>
    <w:rsid w:val="002D0118"/>
    <w:rsid w:val="002D2C4B"/>
    <w:rsid w:val="002D6CF5"/>
    <w:rsid w:val="002E2DA0"/>
    <w:rsid w:val="002E4243"/>
    <w:rsid w:val="002E4784"/>
    <w:rsid w:val="002F0B97"/>
    <w:rsid w:val="002F16FF"/>
    <w:rsid w:val="002F5F3F"/>
    <w:rsid w:val="002F727D"/>
    <w:rsid w:val="0030589E"/>
    <w:rsid w:val="0030602E"/>
    <w:rsid w:val="00311A0B"/>
    <w:rsid w:val="003135AA"/>
    <w:rsid w:val="0031623A"/>
    <w:rsid w:val="00316408"/>
    <w:rsid w:val="003176C3"/>
    <w:rsid w:val="00323EF2"/>
    <w:rsid w:val="00324CA4"/>
    <w:rsid w:val="003273F3"/>
    <w:rsid w:val="00332B45"/>
    <w:rsid w:val="003335FB"/>
    <w:rsid w:val="00334144"/>
    <w:rsid w:val="003440C3"/>
    <w:rsid w:val="00344E09"/>
    <w:rsid w:val="0034685A"/>
    <w:rsid w:val="003520D8"/>
    <w:rsid w:val="0035295B"/>
    <w:rsid w:val="00354A33"/>
    <w:rsid w:val="003571EE"/>
    <w:rsid w:val="00361592"/>
    <w:rsid w:val="003621AA"/>
    <w:rsid w:val="0036309E"/>
    <w:rsid w:val="003660E4"/>
    <w:rsid w:val="003847D0"/>
    <w:rsid w:val="00384EE7"/>
    <w:rsid w:val="00386132"/>
    <w:rsid w:val="0039146B"/>
    <w:rsid w:val="00392F4F"/>
    <w:rsid w:val="003A0191"/>
    <w:rsid w:val="003A0DFC"/>
    <w:rsid w:val="003A195A"/>
    <w:rsid w:val="003A2477"/>
    <w:rsid w:val="003A28E0"/>
    <w:rsid w:val="003A457E"/>
    <w:rsid w:val="003A5C87"/>
    <w:rsid w:val="003B03CF"/>
    <w:rsid w:val="003B1AB5"/>
    <w:rsid w:val="003B3453"/>
    <w:rsid w:val="003B530C"/>
    <w:rsid w:val="003B5669"/>
    <w:rsid w:val="003B6750"/>
    <w:rsid w:val="003B7383"/>
    <w:rsid w:val="003C36DE"/>
    <w:rsid w:val="003C3C3A"/>
    <w:rsid w:val="003C4829"/>
    <w:rsid w:val="003D0EC3"/>
    <w:rsid w:val="003D5AF4"/>
    <w:rsid w:val="003D6DF2"/>
    <w:rsid w:val="003E0D71"/>
    <w:rsid w:val="003E421D"/>
    <w:rsid w:val="003E527A"/>
    <w:rsid w:val="003E52E0"/>
    <w:rsid w:val="003E55D2"/>
    <w:rsid w:val="003E596F"/>
    <w:rsid w:val="003F3BC7"/>
    <w:rsid w:val="003F5C74"/>
    <w:rsid w:val="003F6A13"/>
    <w:rsid w:val="004015AB"/>
    <w:rsid w:val="00401711"/>
    <w:rsid w:val="00401BFF"/>
    <w:rsid w:val="00403DF2"/>
    <w:rsid w:val="00410EE5"/>
    <w:rsid w:val="00412E2B"/>
    <w:rsid w:val="0041433E"/>
    <w:rsid w:val="00415626"/>
    <w:rsid w:val="004178BD"/>
    <w:rsid w:val="0042064D"/>
    <w:rsid w:val="00421CBB"/>
    <w:rsid w:val="00421F4C"/>
    <w:rsid w:val="00423242"/>
    <w:rsid w:val="00432DD4"/>
    <w:rsid w:val="004356EA"/>
    <w:rsid w:val="004364A9"/>
    <w:rsid w:val="004374AA"/>
    <w:rsid w:val="00442822"/>
    <w:rsid w:val="004435A6"/>
    <w:rsid w:val="00446D3E"/>
    <w:rsid w:val="00456289"/>
    <w:rsid w:val="00461480"/>
    <w:rsid w:val="004632C4"/>
    <w:rsid w:val="00464AC2"/>
    <w:rsid w:val="004652A9"/>
    <w:rsid w:val="00467827"/>
    <w:rsid w:val="00467A44"/>
    <w:rsid w:val="00467E0C"/>
    <w:rsid w:val="00473042"/>
    <w:rsid w:val="0047564C"/>
    <w:rsid w:val="004801AF"/>
    <w:rsid w:val="00482D29"/>
    <w:rsid w:val="004869C1"/>
    <w:rsid w:val="00486F4A"/>
    <w:rsid w:val="00487171"/>
    <w:rsid w:val="00497DEC"/>
    <w:rsid w:val="004A2A66"/>
    <w:rsid w:val="004A2EEB"/>
    <w:rsid w:val="004A3090"/>
    <w:rsid w:val="004A7C74"/>
    <w:rsid w:val="004B4D2A"/>
    <w:rsid w:val="004C1EC5"/>
    <w:rsid w:val="004C2F75"/>
    <w:rsid w:val="004C46D1"/>
    <w:rsid w:val="004C6498"/>
    <w:rsid w:val="004D6692"/>
    <w:rsid w:val="004D7242"/>
    <w:rsid w:val="004E0BBC"/>
    <w:rsid w:val="004E354B"/>
    <w:rsid w:val="004E7BA6"/>
    <w:rsid w:val="004E7C0A"/>
    <w:rsid w:val="004E7D83"/>
    <w:rsid w:val="004F0443"/>
    <w:rsid w:val="004F37D7"/>
    <w:rsid w:val="004F6821"/>
    <w:rsid w:val="00500E6C"/>
    <w:rsid w:val="005011C8"/>
    <w:rsid w:val="00503D12"/>
    <w:rsid w:val="00504E87"/>
    <w:rsid w:val="00505357"/>
    <w:rsid w:val="00505B52"/>
    <w:rsid w:val="00505D21"/>
    <w:rsid w:val="00507A6E"/>
    <w:rsid w:val="00507CA5"/>
    <w:rsid w:val="005101A1"/>
    <w:rsid w:val="00524AAE"/>
    <w:rsid w:val="00527955"/>
    <w:rsid w:val="00530468"/>
    <w:rsid w:val="00530D40"/>
    <w:rsid w:val="005310CB"/>
    <w:rsid w:val="00531151"/>
    <w:rsid w:val="005320D6"/>
    <w:rsid w:val="005322ED"/>
    <w:rsid w:val="00535A46"/>
    <w:rsid w:val="005360DF"/>
    <w:rsid w:val="00537F31"/>
    <w:rsid w:val="00540E35"/>
    <w:rsid w:val="00543690"/>
    <w:rsid w:val="0054389D"/>
    <w:rsid w:val="00543A90"/>
    <w:rsid w:val="0054450E"/>
    <w:rsid w:val="00547DDD"/>
    <w:rsid w:val="00554D80"/>
    <w:rsid w:val="00556C4D"/>
    <w:rsid w:val="005631D5"/>
    <w:rsid w:val="00566370"/>
    <w:rsid w:val="00571090"/>
    <w:rsid w:val="00582572"/>
    <w:rsid w:val="0058422C"/>
    <w:rsid w:val="005912BE"/>
    <w:rsid w:val="0059409F"/>
    <w:rsid w:val="00596D0C"/>
    <w:rsid w:val="00597F5B"/>
    <w:rsid w:val="005A100B"/>
    <w:rsid w:val="005A30C9"/>
    <w:rsid w:val="005A3DA1"/>
    <w:rsid w:val="005A3EB8"/>
    <w:rsid w:val="005A4E75"/>
    <w:rsid w:val="005A75B9"/>
    <w:rsid w:val="005B26AA"/>
    <w:rsid w:val="005B426D"/>
    <w:rsid w:val="005B4337"/>
    <w:rsid w:val="005B5E10"/>
    <w:rsid w:val="005B7036"/>
    <w:rsid w:val="005B7487"/>
    <w:rsid w:val="005C01A8"/>
    <w:rsid w:val="005C2594"/>
    <w:rsid w:val="005C4C45"/>
    <w:rsid w:val="005C6516"/>
    <w:rsid w:val="005C7682"/>
    <w:rsid w:val="005D0251"/>
    <w:rsid w:val="005D769E"/>
    <w:rsid w:val="005E543C"/>
    <w:rsid w:val="006015D3"/>
    <w:rsid w:val="006023E9"/>
    <w:rsid w:val="00602610"/>
    <w:rsid w:val="00602D7E"/>
    <w:rsid w:val="00604DBB"/>
    <w:rsid w:val="006229A5"/>
    <w:rsid w:val="00625403"/>
    <w:rsid w:val="00625941"/>
    <w:rsid w:val="006272C8"/>
    <w:rsid w:val="00630853"/>
    <w:rsid w:val="00632E28"/>
    <w:rsid w:val="006341BD"/>
    <w:rsid w:val="006350E6"/>
    <w:rsid w:val="00636A6C"/>
    <w:rsid w:val="0064024F"/>
    <w:rsid w:val="00642BC2"/>
    <w:rsid w:val="00642E19"/>
    <w:rsid w:val="00651789"/>
    <w:rsid w:val="0065401C"/>
    <w:rsid w:val="006576E4"/>
    <w:rsid w:val="00657BF0"/>
    <w:rsid w:val="00660B74"/>
    <w:rsid w:val="00662955"/>
    <w:rsid w:val="00663004"/>
    <w:rsid w:val="006722BD"/>
    <w:rsid w:val="00675D4B"/>
    <w:rsid w:val="00682DEA"/>
    <w:rsid w:val="00685DD3"/>
    <w:rsid w:val="00685DD7"/>
    <w:rsid w:val="00686BE7"/>
    <w:rsid w:val="0069092A"/>
    <w:rsid w:val="00694022"/>
    <w:rsid w:val="006A095F"/>
    <w:rsid w:val="006A326C"/>
    <w:rsid w:val="006A7AE0"/>
    <w:rsid w:val="006A7F8D"/>
    <w:rsid w:val="006B0695"/>
    <w:rsid w:val="006B0B4B"/>
    <w:rsid w:val="006B0C03"/>
    <w:rsid w:val="006B1684"/>
    <w:rsid w:val="006B2C19"/>
    <w:rsid w:val="006B3239"/>
    <w:rsid w:val="006B37C1"/>
    <w:rsid w:val="006B4993"/>
    <w:rsid w:val="006C0A2F"/>
    <w:rsid w:val="006C1D51"/>
    <w:rsid w:val="006C209F"/>
    <w:rsid w:val="006D6870"/>
    <w:rsid w:val="006E063B"/>
    <w:rsid w:val="006E141D"/>
    <w:rsid w:val="006E2CE3"/>
    <w:rsid w:val="006E5639"/>
    <w:rsid w:val="006E5967"/>
    <w:rsid w:val="006F2561"/>
    <w:rsid w:val="006F381F"/>
    <w:rsid w:val="006F463C"/>
    <w:rsid w:val="006F71D5"/>
    <w:rsid w:val="007047E1"/>
    <w:rsid w:val="00706207"/>
    <w:rsid w:val="00707E83"/>
    <w:rsid w:val="00713543"/>
    <w:rsid w:val="00713FAB"/>
    <w:rsid w:val="00714E70"/>
    <w:rsid w:val="00714F80"/>
    <w:rsid w:val="007167DE"/>
    <w:rsid w:val="007207C2"/>
    <w:rsid w:val="00721BC2"/>
    <w:rsid w:val="007225FC"/>
    <w:rsid w:val="00725D9B"/>
    <w:rsid w:val="00727951"/>
    <w:rsid w:val="00730118"/>
    <w:rsid w:val="0073083D"/>
    <w:rsid w:val="00731195"/>
    <w:rsid w:val="007324FC"/>
    <w:rsid w:val="00732E5E"/>
    <w:rsid w:val="00735441"/>
    <w:rsid w:val="00737FF6"/>
    <w:rsid w:val="0074276D"/>
    <w:rsid w:val="0075184D"/>
    <w:rsid w:val="00754890"/>
    <w:rsid w:val="00754E3A"/>
    <w:rsid w:val="00760467"/>
    <w:rsid w:val="007614CA"/>
    <w:rsid w:val="0076241F"/>
    <w:rsid w:val="00767381"/>
    <w:rsid w:val="00767CF2"/>
    <w:rsid w:val="0077172C"/>
    <w:rsid w:val="00774448"/>
    <w:rsid w:val="0078076B"/>
    <w:rsid w:val="0078534B"/>
    <w:rsid w:val="00786835"/>
    <w:rsid w:val="00795EB9"/>
    <w:rsid w:val="007A0341"/>
    <w:rsid w:val="007A2147"/>
    <w:rsid w:val="007A42E0"/>
    <w:rsid w:val="007A5206"/>
    <w:rsid w:val="007A532B"/>
    <w:rsid w:val="007A63A3"/>
    <w:rsid w:val="007B27CB"/>
    <w:rsid w:val="007C0D40"/>
    <w:rsid w:val="007C1099"/>
    <w:rsid w:val="007C10AE"/>
    <w:rsid w:val="007C1A51"/>
    <w:rsid w:val="007D4780"/>
    <w:rsid w:val="007D566A"/>
    <w:rsid w:val="007E0251"/>
    <w:rsid w:val="007E0464"/>
    <w:rsid w:val="007E11CB"/>
    <w:rsid w:val="007E1D80"/>
    <w:rsid w:val="007E2DFA"/>
    <w:rsid w:val="007E5CDD"/>
    <w:rsid w:val="007E75C5"/>
    <w:rsid w:val="007F3C9C"/>
    <w:rsid w:val="007F596B"/>
    <w:rsid w:val="007F6C69"/>
    <w:rsid w:val="0080010D"/>
    <w:rsid w:val="0080069B"/>
    <w:rsid w:val="008060B5"/>
    <w:rsid w:val="0080639E"/>
    <w:rsid w:val="00806D95"/>
    <w:rsid w:val="0081060E"/>
    <w:rsid w:val="00820DCA"/>
    <w:rsid w:val="00822AC5"/>
    <w:rsid w:val="00824706"/>
    <w:rsid w:val="00825C71"/>
    <w:rsid w:val="00827C62"/>
    <w:rsid w:val="008310FE"/>
    <w:rsid w:val="008332C7"/>
    <w:rsid w:val="008356E7"/>
    <w:rsid w:val="00837DC5"/>
    <w:rsid w:val="008410C7"/>
    <w:rsid w:val="0084285C"/>
    <w:rsid w:val="00846201"/>
    <w:rsid w:val="00846435"/>
    <w:rsid w:val="008504C8"/>
    <w:rsid w:val="008534E8"/>
    <w:rsid w:val="00854CFB"/>
    <w:rsid w:val="00855D1A"/>
    <w:rsid w:val="00857F58"/>
    <w:rsid w:val="00864E39"/>
    <w:rsid w:val="008659E2"/>
    <w:rsid w:val="00865CD8"/>
    <w:rsid w:val="0086722C"/>
    <w:rsid w:val="0087085A"/>
    <w:rsid w:val="00871D19"/>
    <w:rsid w:val="008747A7"/>
    <w:rsid w:val="00882C1F"/>
    <w:rsid w:val="008833ED"/>
    <w:rsid w:val="00884C46"/>
    <w:rsid w:val="008909E6"/>
    <w:rsid w:val="00892BDD"/>
    <w:rsid w:val="0089514F"/>
    <w:rsid w:val="00896EF4"/>
    <w:rsid w:val="008A078D"/>
    <w:rsid w:val="008A2B88"/>
    <w:rsid w:val="008A2E03"/>
    <w:rsid w:val="008A5342"/>
    <w:rsid w:val="008A5A33"/>
    <w:rsid w:val="008A653A"/>
    <w:rsid w:val="008A6736"/>
    <w:rsid w:val="008A6C30"/>
    <w:rsid w:val="008B08A2"/>
    <w:rsid w:val="008B70BF"/>
    <w:rsid w:val="008B741C"/>
    <w:rsid w:val="008B768D"/>
    <w:rsid w:val="008C0281"/>
    <w:rsid w:val="008C0C38"/>
    <w:rsid w:val="008C6497"/>
    <w:rsid w:val="008D174C"/>
    <w:rsid w:val="008D23AC"/>
    <w:rsid w:val="008D4914"/>
    <w:rsid w:val="008D5DA0"/>
    <w:rsid w:val="008D71DE"/>
    <w:rsid w:val="008E1B70"/>
    <w:rsid w:val="008E24A1"/>
    <w:rsid w:val="008E2C71"/>
    <w:rsid w:val="008E3AF9"/>
    <w:rsid w:val="008E77B7"/>
    <w:rsid w:val="008F0670"/>
    <w:rsid w:val="008F1DEB"/>
    <w:rsid w:val="008F4625"/>
    <w:rsid w:val="009016A3"/>
    <w:rsid w:val="0090189C"/>
    <w:rsid w:val="00901EB9"/>
    <w:rsid w:val="00903435"/>
    <w:rsid w:val="0090395E"/>
    <w:rsid w:val="00907449"/>
    <w:rsid w:val="0091003D"/>
    <w:rsid w:val="009153B6"/>
    <w:rsid w:val="00920C7B"/>
    <w:rsid w:val="009210B5"/>
    <w:rsid w:val="0092196A"/>
    <w:rsid w:val="00921C2A"/>
    <w:rsid w:val="00921C42"/>
    <w:rsid w:val="00923F3A"/>
    <w:rsid w:val="00924B89"/>
    <w:rsid w:val="00930F35"/>
    <w:rsid w:val="00932A11"/>
    <w:rsid w:val="00936970"/>
    <w:rsid w:val="00942371"/>
    <w:rsid w:val="00942FAF"/>
    <w:rsid w:val="00943137"/>
    <w:rsid w:val="009460EE"/>
    <w:rsid w:val="00946828"/>
    <w:rsid w:val="00947FC0"/>
    <w:rsid w:val="00952BEF"/>
    <w:rsid w:val="00953D69"/>
    <w:rsid w:val="00956001"/>
    <w:rsid w:val="0095637D"/>
    <w:rsid w:val="00956729"/>
    <w:rsid w:val="00957C37"/>
    <w:rsid w:val="009608D1"/>
    <w:rsid w:val="00961012"/>
    <w:rsid w:val="009717E2"/>
    <w:rsid w:val="009723EF"/>
    <w:rsid w:val="00972C6E"/>
    <w:rsid w:val="00974584"/>
    <w:rsid w:val="00983656"/>
    <w:rsid w:val="00987497"/>
    <w:rsid w:val="00990176"/>
    <w:rsid w:val="00996372"/>
    <w:rsid w:val="00996835"/>
    <w:rsid w:val="00996AF4"/>
    <w:rsid w:val="00997646"/>
    <w:rsid w:val="009A0D14"/>
    <w:rsid w:val="009A2394"/>
    <w:rsid w:val="009A4052"/>
    <w:rsid w:val="009B1D18"/>
    <w:rsid w:val="009B5B83"/>
    <w:rsid w:val="009B6F47"/>
    <w:rsid w:val="009C0781"/>
    <w:rsid w:val="009C189D"/>
    <w:rsid w:val="009C34CA"/>
    <w:rsid w:val="009C36C9"/>
    <w:rsid w:val="009C51B0"/>
    <w:rsid w:val="009D28DC"/>
    <w:rsid w:val="009D68F2"/>
    <w:rsid w:val="009D69AE"/>
    <w:rsid w:val="009D7FD9"/>
    <w:rsid w:val="009E43A0"/>
    <w:rsid w:val="009E6103"/>
    <w:rsid w:val="009E6973"/>
    <w:rsid w:val="009E6B84"/>
    <w:rsid w:val="009F2A61"/>
    <w:rsid w:val="009F4D2E"/>
    <w:rsid w:val="009F6186"/>
    <w:rsid w:val="00A00468"/>
    <w:rsid w:val="00A00D28"/>
    <w:rsid w:val="00A02C59"/>
    <w:rsid w:val="00A0385B"/>
    <w:rsid w:val="00A061D1"/>
    <w:rsid w:val="00A0621C"/>
    <w:rsid w:val="00A067B1"/>
    <w:rsid w:val="00A11ED0"/>
    <w:rsid w:val="00A12117"/>
    <w:rsid w:val="00A13344"/>
    <w:rsid w:val="00A143E3"/>
    <w:rsid w:val="00A20492"/>
    <w:rsid w:val="00A2140A"/>
    <w:rsid w:val="00A24DC6"/>
    <w:rsid w:val="00A259AC"/>
    <w:rsid w:val="00A2615B"/>
    <w:rsid w:val="00A2792A"/>
    <w:rsid w:val="00A322D4"/>
    <w:rsid w:val="00A406B5"/>
    <w:rsid w:val="00A40DFB"/>
    <w:rsid w:val="00A428F2"/>
    <w:rsid w:val="00A456EE"/>
    <w:rsid w:val="00A500C6"/>
    <w:rsid w:val="00A51832"/>
    <w:rsid w:val="00A51EB4"/>
    <w:rsid w:val="00A52224"/>
    <w:rsid w:val="00A5383D"/>
    <w:rsid w:val="00A53B46"/>
    <w:rsid w:val="00A5568D"/>
    <w:rsid w:val="00A55CBD"/>
    <w:rsid w:val="00A57C3B"/>
    <w:rsid w:val="00A60B96"/>
    <w:rsid w:val="00A62C8F"/>
    <w:rsid w:val="00A63575"/>
    <w:rsid w:val="00A63D5F"/>
    <w:rsid w:val="00A63D64"/>
    <w:rsid w:val="00A66F6E"/>
    <w:rsid w:val="00A77AE2"/>
    <w:rsid w:val="00A80656"/>
    <w:rsid w:val="00A807D6"/>
    <w:rsid w:val="00A871A2"/>
    <w:rsid w:val="00A93647"/>
    <w:rsid w:val="00AA176A"/>
    <w:rsid w:val="00AA256B"/>
    <w:rsid w:val="00AA2EE6"/>
    <w:rsid w:val="00AA2F9F"/>
    <w:rsid w:val="00AA366E"/>
    <w:rsid w:val="00AA40C2"/>
    <w:rsid w:val="00AA4E06"/>
    <w:rsid w:val="00AA68EA"/>
    <w:rsid w:val="00AB1C69"/>
    <w:rsid w:val="00AB4FC8"/>
    <w:rsid w:val="00AB706F"/>
    <w:rsid w:val="00AB70FF"/>
    <w:rsid w:val="00AB73CD"/>
    <w:rsid w:val="00AC30B4"/>
    <w:rsid w:val="00AC3429"/>
    <w:rsid w:val="00AC56DB"/>
    <w:rsid w:val="00AC7361"/>
    <w:rsid w:val="00AD0154"/>
    <w:rsid w:val="00AD0605"/>
    <w:rsid w:val="00AD3FFA"/>
    <w:rsid w:val="00AD46EF"/>
    <w:rsid w:val="00AD735F"/>
    <w:rsid w:val="00AE0DEB"/>
    <w:rsid w:val="00AE3EAB"/>
    <w:rsid w:val="00AF09CC"/>
    <w:rsid w:val="00AF1B92"/>
    <w:rsid w:val="00AF3501"/>
    <w:rsid w:val="00AF6D03"/>
    <w:rsid w:val="00AF7161"/>
    <w:rsid w:val="00B03B29"/>
    <w:rsid w:val="00B064AD"/>
    <w:rsid w:val="00B100D5"/>
    <w:rsid w:val="00B10B94"/>
    <w:rsid w:val="00B11ACE"/>
    <w:rsid w:val="00B12F2A"/>
    <w:rsid w:val="00B154A5"/>
    <w:rsid w:val="00B20097"/>
    <w:rsid w:val="00B22203"/>
    <w:rsid w:val="00B2396C"/>
    <w:rsid w:val="00B23AA8"/>
    <w:rsid w:val="00B24C03"/>
    <w:rsid w:val="00B266CC"/>
    <w:rsid w:val="00B273C9"/>
    <w:rsid w:val="00B31084"/>
    <w:rsid w:val="00B41750"/>
    <w:rsid w:val="00B43560"/>
    <w:rsid w:val="00B44842"/>
    <w:rsid w:val="00B45591"/>
    <w:rsid w:val="00B47E93"/>
    <w:rsid w:val="00B56B83"/>
    <w:rsid w:val="00B579D0"/>
    <w:rsid w:val="00B61321"/>
    <w:rsid w:val="00B6298C"/>
    <w:rsid w:val="00B62CA5"/>
    <w:rsid w:val="00B6548F"/>
    <w:rsid w:val="00B734D2"/>
    <w:rsid w:val="00B74D1F"/>
    <w:rsid w:val="00B74D24"/>
    <w:rsid w:val="00B80F1E"/>
    <w:rsid w:val="00B913C4"/>
    <w:rsid w:val="00B9294D"/>
    <w:rsid w:val="00B95232"/>
    <w:rsid w:val="00B96761"/>
    <w:rsid w:val="00B96947"/>
    <w:rsid w:val="00BA0720"/>
    <w:rsid w:val="00BA10DF"/>
    <w:rsid w:val="00BA1599"/>
    <w:rsid w:val="00BA5088"/>
    <w:rsid w:val="00BA518F"/>
    <w:rsid w:val="00BB1470"/>
    <w:rsid w:val="00BB5764"/>
    <w:rsid w:val="00BB6242"/>
    <w:rsid w:val="00BC0BA8"/>
    <w:rsid w:val="00BC6990"/>
    <w:rsid w:val="00BD0CE7"/>
    <w:rsid w:val="00BD2240"/>
    <w:rsid w:val="00BD6125"/>
    <w:rsid w:val="00BE5A7C"/>
    <w:rsid w:val="00BE7743"/>
    <w:rsid w:val="00BF1853"/>
    <w:rsid w:val="00BF1B74"/>
    <w:rsid w:val="00BF263F"/>
    <w:rsid w:val="00BF6611"/>
    <w:rsid w:val="00BF7553"/>
    <w:rsid w:val="00BF7564"/>
    <w:rsid w:val="00BF788B"/>
    <w:rsid w:val="00C00E49"/>
    <w:rsid w:val="00C0186F"/>
    <w:rsid w:val="00C05A0A"/>
    <w:rsid w:val="00C07377"/>
    <w:rsid w:val="00C17A06"/>
    <w:rsid w:val="00C206B5"/>
    <w:rsid w:val="00C24177"/>
    <w:rsid w:val="00C30494"/>
    <w:rsid w:val="00C32CD4"/>
    <w:rsid w:val="00C32D49"/>
    <w:rsid w:val="00C32F88"/>
    <w:rsid w:val="00C35814"/>
    <w:rsid w:val="00C407E6"/>
    <w:rsid w:val="00C45C53"/>
    <w:rsid w:val="00C47574"/>
    <w:rsid w:val="00C508A5"/>
    <w:rsid w:val="00C5151E"/>
    <w:rsid w:val="00C51CDD"/>
    <w:rsid w:val="00C525B9"/>
    <w:rsid w:val="00C52EAE"/>
    <w:rsid w:val="00C542CB"/>
    <w:rsid w:val="00C55A43"/>
    <w:rsid w:val="00C62BEE"/>
    <w:rsid w:val="00C6548D"/>
    <w:rsid w:val="00C67B65"/>
    <w:rsid w:val="00C7000D"/>
    <w:rsid w:val="00C80B33"/>
    <w:rsid w:val="00C82128"/>
    <w:rsid w:val="00C833FB"/>
    <w:rsid w:val="00C86395"/>
    <w:rsid w:val="00C92425"/>
    <w:rsid w:val="00C93164"/>
    <w:rsid w:val="00C94C2F"/>
    <w:rsid w:val="00CA0270"/>
    <w:rsid w:val="00CA301D"/>
    <w:rsid w:val="00CA7F0B"/>
    <w:rsid w:val="00CB0ADF"/>
    <w:rsid w:val="00CB261A"/>
    <w:rsid w:val="00CB2D77"/>
    <w:rsid w:val="00CB6318"/>
    <w:rsid w:val="00CD04E7"/>
    <w:rsid w:val="00CD1637"/>
    <w:rsid w:val="00CD37D5"/>
    <w:rsid w:val="00CD3CD6"/>
    <w:rsid w:val="00CD4872"/>
    <w:rsid w:val="00CD566A"/>
    <w:rsid w:val="00CE2781"/>
    <w:rsid w:val="00CE2F83"/>
    <w:rsid w:val="00CF5003"/>
    <w:rsid w:val="00D00721"/>
    <w:rsid w:val="00D07285"/>
    <w:rsid w:val="00D105DF"/>
    <w:rsid w:val="00D1227F"/>
    <w:rsid w:val="00D1239F"/>
    <w:rsid w:val="00D12F95"/>
    <w:rsid w:val="00D13400"/>
    <w:rsid w:val="00D15D36"/>
    <w:rsid w:val="00D177B5"/>
    <w:rsid w:val="00D231FA"/>
    <w:rsid w:val="00D23629"/>
    <w:rsid w:val="00D26301"/>
    <w:rsid w:val="00D270BF"/>
    <w:rsid w:val="00D30E49"/>
    <w:rsid w:val="00D330BD"/>
    <w:rsid w:val="00D33836"/>
    <w:rsid w:val="00D338F1"/>
    <w:rsid w:val="00D3762E"/>
    <w:rsid w:val="00D40736"/>
    <w:rsid w:val="00D41628"/>
    <w:rsid w:val="00D506BD"/>
    <w:rsid w:val="00D53400"/>
    <w:rsid w:val="00D60D37"/>
    <w:rsid w:val="00D623F9"/>
    <w:rsid w:val="00D65905"/>
    <w:rsid w:val="00D7130B"/>
    <w:rsid w:val="00D72A9E"/>
    <w:rsid w:val="00D73D40"/>
    <w:rsid w:val="00D7676E"/>
    <w:rsid w:val="00D80A5D"/>
    <w:rsid w:val="00D83112"/>
    <w:rsid w:val="00D9151F"/>
    <w:rsid w:val="00D93D28"/>
    <w:rsid w:val="00DA1CC9"/>
    <w:rsid w:val="00DA1FDA"/>
    <w:rsid w:val="00DA2A10"/>
    <w:rsid w:val="00DA2A9E"/>
    <w:rsid w:val="00DA4AC1"/>
    <w:rsid w:val="00DA5EE8"/>
    <w:rsid w:val="00DB0D64"/>
    <w:rsid w:val="00DB6D20"/>
    <w:rsid w:val="00DC04EB"/>
    <w:rsid w:val="00DC0A65"/>
    <w:rsid w:val="00DC3CC5"/>
    <w:rsid w:val="00DC4DAD"/>
    <w:rsid w:val="00DD256E"/>
    <w:rsid w:val="00DD41E7"/>
    <w:rsid w:val="00DD48B2"/>
    <w:rsid w:val="00DD560A"/>
    <w:rsid w:val="00DD7A75"/>
    <w:rsid w:val="00DE2B02"/>
    <w:rsid w:val="00DE518A"/>
    <w:rsid w:val="00DE74B3"/>
    <w:rsid w:val="00DE7C97"/>
    <w:rsid w:val="00DF27CC"/>
    <w:rsid w:val="00DF4250"/>
    <w:rsid w:val="00DF469C"/>
    <w:rsid w:val="00DF5F93"/>
    <w:rsid w:val="00DF744D"/>
    <w:rsid w:val="00DF7662"/>
    <w:rsid w:val="00DF79CD"/>
    <w:rsid w:val="00E02243"/>
    <w:rsid w:val="00E02707"/>
    <w:rsid w:val="00E04032"/>
    <w:rsid w:val="00E11A14"/>
    <w:rsid w:val="00E12DC3"/>
    <w:rsid w:val="00E24C16"/>
    <w:rsid w:val="00E26682"/>
    <w:rsid w:val="00E27BA9"/>
    <w:rsid w:val="00E34E9A"/>
    <w:rsid w:val="00E375BB"/>
    <w:rsid w:val="00E431E0"/>
    <w:rsid w:val="00E47A8B"/>
    <w:rsid w:val="00E54EBE"/>
    <w:rsid w:val="00E55B06"/>
    <w:rsid w:val="00E61218"/>
    <w:rsid w:val="00E6584B"/>
    <w:rsid w:val="00E65A49"/>
    <w:rsid w:val="00E67CA2"/>
    <w:rsid w:val="00E76C40"/>
    <w:rsid w:val="00E77F29"/>
    <w:rsid w:val="00E80702"/>
    <w:rsid w:val="00E80B22"/>
    <w:rsid w:val="00E85CD4"/>
    <w:rsid w:val="00E86962"/>
    <w:rsid w:val="00E86CB9"/>
    <w:rsid w:val="00E87B91"/>
    <w:rsid w:val="00E90CFE"/>
    <w:rsid w:val="00E91F75"/>
    <w:rsid w:val="00E93ED2"/>
    <w:rsid w:val="00E95EB9"/>
    <w:rsid w:val="00E9638B"/>
    <w:rsid w:val="00EA48C3"/>
    <w:rsid w:val="00EA5F74"/>
    <w:rsid w:val="00EB091B"/>
    <w:rsid w:val="00EB34E1"/>
    <w:rsid w:val="00EB548E"/>
    <w:rsid w:val="00EB68DC"/>
    <w:rsid w:val="00EB7FCF"/>
    <w:rsid w:val="00EC1004"/>
    <w:rsid w:val="00EC7574"/>
    <w:rsid w:val="00ED4352"/>
    <w:rsid w:val="00ED51E3"/>
    <w:rsid w:val="00EE03D2"/>
    <w:rsid w:val="00EE1303"/>
    <w:rsid w:val="00EE1BBA"/>
    <w:rsid w:val="00EE685B"/>
    <w:rsid w:val="00EE75B1"/>
    <w:rsid w:val="00EF071E"/>
    <w:rsid w:val="00EF0E78"/>
    <w:rsid w:val="00EF16AD"/>
    <w:rsid w:val="00EF61C1"/>
    <w:rsid w:val="00EF66DB"/>
    <w:rsid w:val="00EF7891"/>
    <w:rsid w:val="00EF7D4C"/>
    <w:rsid w:val="00F00CC8"/>
    <w:rsid w:val="00F04217"/>
    <w:rsid w:val="00F06314"/>
    <w:rsid w:val="00F157BE"/>
    <w:rsid w:val="00F170D3"/>
    <w:rsid w:val="00F249E7"/>
    <w:rsid w:val="00F26092"/>
    <w:rsid w:val="00F262D5"/>
    <w:rsid w:val="00F30AD2"/>
    <w:rsid w:val="00F31E37"/>
    <w:rsid w:val="00F32088"/>
    <w:rsid w:val="00F35B36"/>
    <w:rsid w:val="00F362C8"/>
    <w:rsid w:val="00F37209"/>
    <w:rsid w:val="00F37BF5"/>
    <w:rsid w:val="00F44EAA"/>
    <w:rsid w:val="00F4576C"/>
    <w:rsid w:val="00F50778"/>
    <w:rsid w:val="00F53CDB"/>
    <w:rsid w:val="00F56DE4"/>
    <w:rsid w:val="00F601F4"/>
    <w:rsid w:val="00F61075"/>
    <w:rsid w:val="00F62483"/>
    <w:rsid w:val="00F63961"/>
    <w:rsid w:val="00F650CB"/>
    <w:rsid w:val="00F708DE"/>
    <w:rsid w:val="00F71092"/>
    <w:rsid w:val="00F71B51"/>
    <w:rsid w:val="00F727D6"/>
    <w:rsid w:val="00F72ED9"/>
    <w:rsid w:val="00F73594"/>
    <w:rsid w:val="00F7470E"/>
    <w:rsid w:val="00F76806"/>
    <w:rsid w:val="00F910C3"/>
    <w:rsid w:val="00F96ED8"/>
    <w:rsid w:val="00FA06E6"/>
    <w:rsid w:val="00FA0F77"/>
    <w:rsid w:val="00FA4E5E"/>
    <w:rsid w:val="00FC015F"/>
    <w:rsid w:val="00FC089F"/>
    <w:rsid w:val="00FC3EB1"/>
    <w:rsid w:val="00FD0B79"/>
    <w:rsid w:val="00FD5A42"/>
    <w:rsid w:val="00FE32BD"/>
    <w:rsid w:val="00FE38AA"/>
    <w:rsid w:val="00FE4EBC"/>
    <w:rsid w:val="00FE58A9"/>
    <w:rsid w:val="00FF21C5"/>
    <w:rsid w:val="00FF58C6"/>
    <w:rsid w:val="00FF6B0F"/>
    <w:rsid w:val="4840E043"/>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F727D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1" w:defUnhideWhenUsed="1" w:defQFormat="0" w:count="267">
    <w:lsdException w:name="Normal" w:semiHidden="0" w:unhideWhenUsed="0"/>
    <w:lsdException w:name="heading 1" w:semiHidden="0" w:uiPriority="9" w:unhideWhenUsed="0" w:qFormat="1"/>
    <w:lsdException w:name="heading 2" w:semiHidden="0" w:unhideWhenUsed="0"/>
    <w:lsdException w:name="heading 3" w:semiHidden="0" w:unhideWhenUsed="0"/>
    <w:lsdException w:name="heading 4" w:semiHidden="0" w:unhideWhenUsed="0"/>
    <w:lsdException w:name="toc 1" w:uiPriority="39"/>
    <w:lsdException w:name="toc 2" w:uiPriority="39"/>
    <w:lsdException w:name="List Number 2" w:semiHidden="0" w:unhideWhenUsed="0"/>
    <w:lsdException w:name="Title" w:semiHidden="0" w:unhideWhenUsed="0"/>
    <w:lsdException w:name="Subtitle" w:semiHidden="0" w:unhideWhenUsed="0"/>
    <w:lsdException w:name="Body Text Indent 3" w:semiHidden="0" w:unhideWhenUsed="0"/>
    <w:lsdException w:name="Block Text" w:semiHidden="0" w:unhideWhenUsed="0"/>
    <w:lsdException w:name="Strong" w:semiHidden="0" w:unhideWhenUsed="0"/>
    <w:lsdException w:name="Emphasis" w:semiHidden="0" w:unhideWhenUsed="0"/>
    <w:lsdException w:name="HTML Preformatted" w:uiPriority="99"/>
    <w:lsdException w:name="Table Grid" w:uiPriority="39"/>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Standard">
    <w:name w:val="Normal"/>
    <w:qFormat/>
    <w:rsid w:val="00257E0B"/>
    <w:pPr>
      <w:ind w:firstLine="284"/>
      <w:jc w:val="both"/>
    </w:pPr>
    <w:rPr>
      <w:rFonts w:ascii="Times New Roman" w:hAnsi="Times New Roman"/>
      <w:sz w:val="20"/>
    </w:rPr>
  </w:style>
  <w:style w:type="paragraph" w:styleId="berschrift1">
    <w:name w:val="heading 1"/>
    <w:basedOn w:val="Standard"/>
    <w:next w:val="Standard"/>
    <w:link w:val="berschrift1Zchn"/>
    <w:uiPriority w:val="9"/>
    <w:qFormat/>
    <w:rsid w:val="0005655A"/>
    <w:pPr>
      <w:keepNext/>
      <w:keepLines/>
      <w:spacing w:before="480"/>
      <w:outlineLvl w:val="0"/>
    </w:pPr>
    <w:rPr>
      <w:rFonts w:eastAsiaTheme="majorEastAsia" w:cstheme="majorBidi"/>
      <w:b/>
      <w:bCs/>
      <w:color w:val="345A8A" w:themeColor="accent1" w:themeShade="B5"/>
      <w:sz w:val="32"/>
      <w:szCs w:val="32"/>
    </w:rPr>
  </w:style>
  <w:style w:type="paragraph" w:styleId="berschrift2">
    <w:name w:val="heading 2"/>
    <w:basedOn w:val="Standard"/>
    <w:next w:val="Standard"/>
    <w:link w:val="berschrift2Zchn"/>
    <w:uiPriority w:val="9"/>
    <w:semiHidden/>
    <w:unhideWhenUsed/>
    <w:rsid w:val="0005655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rsid w:val="0058422C"/>
    <w:pPr>
      <w:keepNext/>
      <w:keepLines/>
      <w:spacing w:before="20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F73594"/>
    <w:rPr>
      <w:color w:val="0000FF" w:themeColor="hyperlink"/>
      <w:u w:val="single"/>
    </w:rPr>
  </w:style>
  <w:style w:type="character" w:customStyle="1" w:styleId="berschrift1Zchn">
    <w:name w:val="Überschrift 1 Zchn"/>
    <w:basedOn w:val="Absatz-Standardschriftart"/>
    <w:link w:val="berschrift1"/>
    <w:uiPriority w:val="9"/>
    <w:rsid w:val="0005655A"/>
    <w:rPr>
      <w:rFonts w:ascii="Times New Roman" w:eastAsiaTheme="majorEastAsia" w:hAnsi="Times New Roman" w:cstheme="majorBidi"/>
      <w:b/>
      <w:bCs/>
      <w:color w:val="345A8A" w:themeColor="accent1" w:themeShade="B5"/>
      <w:sz w:val="32"/>
      <w:szCs w:val="32"/>
    </w:rPr>
  </w:style>
  <w:style w:type="paragraph" w:styleId="Titel">
    <w:name w:val="Title"/>
    <w:basedOn w:val="Standard"/>
    <w:next w:val="Authors"/>
    <w:link w:val="TitelZchn"/>
    <w:uiPriority w:val="10"/>
    <w:qFormat/>
    <w:rsid w:val="00101044"/>
    <w:pPr>
      <w:spacing w:after="300"/>
      <w:contextualSpacing/>
      <w:jc w:val="center"/>
    </w:pPr>
    <w:rPr>
      <w:rFonts w:eastAsiaTheme="majorEastAsia" w:cstheme="majorBidi"/>
      <w:spacing w:val="5"/>
      <w:kern w:val="28"/>
      <w:sz w:val="40"/>
      <w:szCs w:val="52"/>
    </w:rPr>
  </w:style>
  <w:style w:type="character" w:customStyle="1" w:styleId="TitelZchn">
    <w:name w:val="Titel Zchn"/>
    <w:basedOn w:val="Absatz-Standardschriftart"/>
    <w:link w:val="Titel"/>
    <w:uiPriority w:val="10"/>
    <w:rsid w:val="00101044"/>
    <w:rPr>
      <w:rFonts w:ascii="Times New Roman" w:eastAsiaTheme="majorEastAsia" w:hAnsi="Times New Roman" w:cstheme="majorBidi"/>
      <w:spacing w:val="5"/>
      <w:kern w:val="28"/>
      <w:sz w:val="40"/>
      <w:szCs w:val="52"/>
    </w:rPr>
  </w:style>
  <w:style w:type="paragraph" w:customStyle="1" w:styleId="Authors">
    <w:name w:val="Authors"/>
    <w:basedOn w:val="Standard"/>
    <w:next w:val="Institute"/>
    <w:link w:val="AuthorsChar"/>
    <w:qFormat/>
    <w:rsid w:val="00101044"/>
    <w:pPr>
      <w:jc w:val="center"/>
    </w:pPr>
    <w:rPr>
      <w:sz w:val="26"/>
    </w:rPr>
  </w:style>
  <w:style w:type="character" w:customStyle="1" w:styleId="AuthorsChar">
    <w:name w:val="Authors Char"/>
    <w:basedOn w:val="Absatz-Standardschriftart"/>
    <w:link w:val="Authors"/>
    <w:rsid w:val="00101044"/>
    <w:rPr>
      <w:rFonts w:ascii="Times New Roman" w:hAnsi="Times New Roman"/>
      <w:sz w:val="26"/>
    </w:rPr>
  </w:style>
  <w:style w:type="paragraph" w:customStyle="1" w:styleId="Section">
    <w:name w:val="Section"/>
    <w:basedOn w:val="berschrift1"/>
    <w:next w:val="Standard"/>
    <w:link w:val="SectionChar"/>
    <w:qFormat/>
    <w:rsid w:val="0080069B"/>
    <w:pPr>
      <w:numPr>
        <w:numId w:val="7"/>
      </w:numPr>
      <w:spacing w:after="160"/>
    </w:pPr>
    <w:rPr>
      <w:b w:val="0"/>
      <w:color w:val="auto"/>
    </w:rPr>
  </w:style>
  <w:style w:type="character" w:customStyle="1" w:styleId="SectionChar">
    <w:name w:val="Section Char"/>
    <w:basedOn w:val="berschrift1Zchn"/>
    <w:link w:val="Section"/>
    <w:rsid w:val="0080069B"/>
    <w:rPr>
      <w:rFonts w:ascii="Times New Roman" w:eastAsiaTheme="majorEastAsia" w:hAnsi="Times New Roman" w:cstheme="majorBidi"/>
      <w:b w:val="0"/>
      <w:bCs/>
      <w:color w:val="345A8A" w:themeColor="accent1" w:themeShade="B5"/>
      <w:sz w:val="32"/>
      <w:szCs w:val="32"/>
    </w:rPr>
  </w:style>
  <w:style w:type="paragraph" w:customStyle="1" w:styleId="Subsection">
    <w:name w:val="Subsection"/>
    <w:basedOn w:val="berschrift2"/>
    <w:next w:val="Standard"/>
    <w:link w:val="SubsectionChar"/>
    <w:qFormat/>
    <w:rsid w:val="0080069B"/>
    <w:pPr>
      <w:numPr>
        <w:ilvl w:val="1"/>
        <w:numId w:val="7"/>
      </w:numPr>
      <w:spacing w:after="120"/>
    </w:pPr>
    <w:rPr>
      <w:rFonts w:ascii="Times New Roman" w:hAnsi="Times New Roman"/>
      <w:b w:val="0"/>
      <w:color w:val="auto"/>
      <w:sz w:val="28"/>
    </w:rPr>
  </w:style>
  <w:style w:type="character" w:customStyle="1" w:styleId="berschrift2Zchn">
    <w:name w:val="Überschrift 2 Zchn"/>
    <w:basedOn w:val="Absatz-Standardschriftart"/>
    <w:link w:val="berschrift2"/>
    <w:uiPriority w:val="9"/>
    <w:semiHidden/>
    <w:rsid w:val="0005655A"/>
    <w:rPr>
      <w:rFonts w:asciiTheme="majorHAnsi" w:eastAsiaTheme="majorEastAsia" w:hAnsiTheme="majorHAnsi" w:cstheme="majorBidi"/>
      <w:b/>
      <w:bCs/>
      <w:color w:val="4F81BD" w:themeColor="accent1"/>
      <w:sz w:val="26"/>
      <w:szCs w:val="26"/>
    </w:rPr>
  </w:style>
  <w:style w:type="character" w:customStyle="1" w:styleId="SubsectionChar">
    <w:name w:val="Subsection Char"/>
    <w:basedOn w:val="berschrift2Zchn"/>
    <w:link w:val="Subsection"/>
    <w:rsid w:val="0080069B"/>
    <w:rPr>
      <w:rFonts w:ascii="Times New Roman" w:eastAsiaTheme="majorEastAsia" w:hAnsi="Times New Roman" w:cstheme="majorBidi"/>
      <w:b w:val="0"/>
      <w:bCs/>
      <w:color w:val="4F81BD" w:themeColor="accent1"/>
      <w:sz w:val="28"/>
      <w:szCs w:val="26"/>
    </w:rPr>
  </w:style>
  <w:style w:type="paragraph" w:customStyle="1" w:styleId="Institute">
    <w:name w:val="Institute"/>
    <w:basedOn w:val="Authors"/>
    <w:link w:val="InstituteChar"/>
    <w:qFormat/>
    <w:rsid w:val="00101044"/>
    <w:rPr>
      <w:sz w:val="20"/>
    </w:rPr>
  </w:style>
  <w:style w:type="character" w:customStyle="1" w:styleId="InstituteChar">
    <w:name w:val="Institute Char"/>
    <w:basedOn w:val="AuthorsChar"/>
    <w:link w:val="Institute"/>
    <w:rsid w:val="00101044"/>
    <w:rPr>
      <w:rFonts w:ascii="Times New Roman" w:hAnsi="Times New Roman"/>
      <w:sz w:val="20"/>
    </w:rPr>
  </w:style>
  <w:style w:type="paragraph" w:styleId="Listenabsatz">
    <w:name w:val="List Paragraph"/>
    <w:basedOn w:val="Standard"/>
    <w:uiPriority w:val="34"/>
    <w:qFormat/>
    <w:rsid w:val="0019671F"/>
    <w:pPr>
      <w:spacing w:before="120" w:after="120"/>
      <w:ind w:left="720"/>
    </w:pPr>
  </w:style>
  <w:style w:type="character" w:customStyle="1" w:styleId="Monospaced">
    <w:name w:val="Monospaced"/>
    <w:basedOn w:val="Absatz-Standardschriftart"/>
    <w:uiPriority w:val="1"/>
    <w:qFormat/>
    <w:rsid w:val="00527955"/>
    <w:rPr>
      <w:rFonts w:ascii="Courier" w:hAnsi="Courier"/>
    </w:rPr>
  </w:style>
  <w:style w:type="paragraph" w:customStyle="1" w:styleId="Abstracttitle">
    <w:name w:val="Abstract title"/>
    <w:basedOn w:val="Section"/>
    <w:next w:val="Abstract"/>
    <w:link w:val="AbstracttitleChar"/>
    <w:qFormat/>
    <w:rsid w:val="00A406B5"/>
    <w:pPr>
      <w:numPr>
        <w:numId w:val="0"/>
      </w:numPr>
      <w:spacing w:after="80"/>
      <w:jc w:val="center"/>
    </w:pPr>
    <w:rPr>
      <w:b/>
      <w:sz w:val="20"/>
    </w:rPr>
  </w:style>
  <w:style w:type="character" w:customStyle="1" w:styleId="AbstracttitleChar">
    <w:name w:val="Abstract title Char"/>
    <w:basedOn w:val="SectionChar"/>
    <w:link w:val="Abstracttitle"/>
    <w:rsid w:val="006229A5"/>
    <w:rPr>
      <w:rFonts w:ascii="Times New Roman" w:eastAsiaTheme="majorEastAsia" w:hAnsi="Times New Roman" w:cstheme="majorBidi"/>
      <w:b/>
      <w:bCs/>
      <w:color w:val="345A8A" w:themeColor="accent1" w:themeShade="B5"/>
      <w:sz w:val="20"/>
      <w:szCs w:val="32"/>
    </w:rPr>
  </w:style>
  <w:style w:type="paragraph" w:customStyle="1" w:styleId="Abstract">
    <w:name w:val="Abstract"/>
    <w:basedOn w:val="Standard"/>
    <w:link w:val="AbstractChar"/>
    <w:qFormat/>
    <w:rsid w:val="0019671F"/>
    <w:pPr>
      <w:ind w:left="567" w:right="567"/>
    </w:pPr>
  </w:style>
  <w:style w:type="character" w:customStyle="1" w:styleId="AbstractChar">
    <w:name w:val="Abstract Char"/>
    <w:basedOn w:val="SectionChar"/>
    <w:link w:val="Abstract"/>
    <w:rsid w:val="0019671F"/>
    <w:rPr>
      <w:rFonts w:ascii="Times New Roman" w:eastAsiaTheme="majorEastAsia" w:hAnsi="Times New Roman" w:cstheme="majorBidi"/>
      <w:b w:val="0"/>
      <w:bCs w:val="0"/>
      <w:color w:val="345A8A" w:themeColor="accent1" w:themeShade="B5"/>
      <w:sz w:val="20"/>
      <w:szCs w:val="32"/>
    </w:rPr>
  </w:style>
  <w:style w:type="character" w:customStyle="1" w:styleId="Sans-Serif">
    <w:name w:val="Sans-Serif"/>
    <w:basedOn w:val="Absatz-Standardschriftart"/>
    <w:uiPriority w:val="1"/>
    <w:qFormat/>
    <w:rsid w:val="00527955"/>
    <w:rPr>
      <w:rFonts w:ascii="Helvetica" w:hAnsi="Helvetica"/>
    </w:rPr>
  </w:style>
  <w:style w:type="paragraph" w:styleId="Funotentext">
    <w:name w:val="footnote text"/>
    <w:basedOn w:val="Standard"/>
    <w:link w:val="FunotentextZchn"/>
    <w:uiPriority w:val="99"/>
    <w:unhideWhenUsed/>
    <w:rsid w:val="0041433E"/>
    <w:rPr>
      <w:sz w:val="16"/>
    </w:rPr>
  </w:style>
  <w:style w:type="character" w:customStyle="1" w:styleId="FunotentextZchn">
    <w:name w:val="Fußnotentext Zchn"/>
    <w:basedOn w:val="Absatz-Standardschriftart"/>
    <w:link w:val="Funotentext"/>
    <w:uiPriority w:val="99"/>
    <w:rsid w:val="0041433E"/>
    <w:rPr>
      <w:rFonts w:ascii="Times New Roman" w:hAnsi="Times New Roman"/>
      <w:sz w:val="16"/>
    </w:rPr>
  </w:style>
  <w:style w:type="character" w:styleId="Funotenzeichen">
    <w:name w:val="footnote reference"/>
    <w:basedOn w:val="Absatz-Standardschriftart"/>
    <w:uiPriority w:val="99"/>
    <w:unhideWhenUsed/>
    <w:rsid w:val="006229A5"/>
    <w:rPr>
      <w:vertAlign w:val="superscript"/>
    </w:rPr>
  </w:style>
  <w:style w:type="paragraph" w:styleId="Endnotentext">
    <w:name w:val="endnote text"/>
    <w:basedOn w:val="Standard"/>
    <w:link w:val="EndnotentextZchn"/>
    <w:uiPriority w:val="99"/>
    <w:unhideWhenUsed/>
    <w:rsid w:val="004D7242"/>
    <w:rPr>
      <w:sz w:val="24"/>
    </w:rPr>
  </w:style>
  <w:style w:type="character" w:customStyle="1" w:styleId="EndnotentextZchn">
    <w:name w:val="Endnotentext Zchn"/>
    <w:basedOn w:val="Absatz-Standardschriftart"/>
    <w:link w:val="Endnotentext"/>
    <w:uiPriority w:val="99"/>
    <w:rsid w:val="004D7242"/>
    <w:rPr>
      <w:rFonts w:ascii="Times New Roman" w:hAnsi="Times New Roman"/>
    </w:rPr>
  </w:style>
  <w:style w:type="character" w:styleId="Endnotenzeichen">
    <w:name w:val="endnote reference"/>
    <w:basedOn w:val="Absatz-Standardschriftart"/>
    <w:uiPriority w:val="99"/>
    <w:unhideWhenUsed/>
    <w:rsid w:val="004D7242"/>
    <w:rPr>
      <w:vertAlign w:val="superscript"/>
    </w:rPr>
  </w:style>
  <w:style w:type="paragraph" w:styleId="Sprechblasentext">
    <w:name w:val="Balloon Text"/>
    <w:basedOn w:val="Standard"/>
    <w:link w:val="SprechblasentextZchn"/>
    <w:uiPriority w:val="99"/>
    <w:semiHidden/>
    <w:unhideWhenUsed/>
    <w:rsid w:val="004D7242"/>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4D7242"/>
    <w:rPr>
      <w:rFonts w:ascii="Lucida Grande" w:hAnsi="Lucida Grande" w:cs="Lucida Grande"/>
      <w:sz w:val="18"/>
      <w:szCs w:val="18"/>
    </w:rPr>
  </w:style>
  <w:style w:type="paragraph" w:styleId="Literaturverzeichnis">
    <w:name w:val="Bibliography"/>
    <w:basedOn w:val="Standard"/>
    <w:next w:val="Standard"/>
    <w:uiPriority w:val="37"/>
    <w:unhideWhenUsed/>
    <w:rsid w:val="00865CD8"/>
    <w:pPr>
      <w:spacing w:line="480" w:lineRule="auto"/>
      <w:ind w:left="720" w:hanging="720"/>
    </w:pPr>
  </w:style>
  <w:style w:type="paragraph" w:customStyle="1" w:styleId="References">
    <w:name w:val="References"/>
    <w:basedOn w:val="Section"/>
    <w:next w:val="Standard"/>
    <w:qFormat/>
    <w:rsid w:val="00A406B5"/>
    <w:pPr>
      <w:numPr>
        <w:numId w:val="0"/>
      </w:numPr>
    </w:pPr>
  </w:style>
  <w:style w:type="character" w:styleId="BesuchterHyperlink">
    <w:name w:val="FollowedHyperlink"/>
    <w:basedOn w:val="Absatz-Standardschriftart"/>
    <w:uiPriority w:val="99"/>
    <w:semiHidden/>
    <w:unhideWhenUsed/>
    <w:rsid w:val="00FA4E5E"/>
    <w:rPr>
      <w:color w:val="800080" w:themeColor="followedHyperlink"/>
      <w:u w:val="single"/>
    </w:rPr>
  </w:style>
  <w:style w:type="paragraph" w:styleId="Beschriftung">
    <w:name w:val="caption"/>
    <w:basedOn w:val="Standard"/>
    <w:next w:val="Standard"/>
    <w:rsid w:val="00A93647"/>
    <w:pPr>
      <w:spacing w:after="200"/>
    </w:pPr>
    <w:rPr>
      <w:b/>
      <w:bCs/>
      <w:sz w:val="18"/>
      <w:szCs w:val="18"/>
    </w:rPr>
  </w:style>
  <w:style w:type="paragraph" w:styleId="Kopfzeile">
    <w:name w:val="header"/>
    <w:basedOn w:val="Standard"/>
    <w:link w:val="KopfzeileZchn"/>
    <w:rsid w:val="006A7F8D"/>
    <w:pPr>
      <w:tabs>
        <w:tab w:val="center" w:pos="4320"/>
        <w:tab w:val="right" w:pos="8640"/>
      </w:tabs>
    </w:pPr>
  </w:style>
  <w:style w:type="character" w:customStyle="1" w:styleId="KopfzeileZchn">
    <w:name w:val="Kopfzeile Zchn"/>
    <w:basedOn w:val="Absatz-Standardschriftart"/>
    <w:link w:val="Kopfzeile"/>
    <w:rsid w:val="006A7F8D"/>
    <w:rPr>
      <w:rFonts w:ascii="Times New Roman" w:hAnsi="Times New Roman"/>
      <w:sz w:val="20"/>
    </w:rPr>
  </w:style>
  <w:style w:type="paragraph" w:styleId="Fuzeile">
    <w:name w:val="footer"/>
    <w:basedOn w:val="Standard"/>
    <w:link w:val="FuzeileZchn"/>
    <w:rsid w:val="006A7F8D"/>
    <w:pPr>
      <w:tabs>
        <w:tab w:val="center" w:pos="4320"/>
        <w:tab w:val="right" w:pos="8640"/>
      </w:tabs>
    </w:pPr>
  </w:style>
  <w:style w:type="character" w:customStyle="1" w:styleId="FuzeileZchn">
    <w:name w:val="Fußzeile Zchn"/>
    <w:basedOn w:val="Absatz-Standardschriftart"/>
    <w:link w:val="Fuzeile"/>
    <w:rsid w:val="006A7F8D"/>
    <w:rPr>
      <w:rFonts w:ascii="Times New Roman" w:hAnsi="Times New Roman"/>
      <w:sz w:val="20"/>
    </w:rPr>
  </w:style>
  <w:style w:type="table" w:styleId="Tabellenraster">
    <w:name w:val="Table Grid"/>
    <w:basedOn w:val="NormaleTabelle"/>
    <w:uiPriority w:val="39"/>
    <w:rsid w:val="00642E1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Verzeichnis1">
    <w:name w:val="toc 1"/>
    <w:basedOn w:val="Standard"/>
    <w:next w:val="Standard"/>
    <w:autoRedefine/>
    <w:uiPriority w:val="39"/>
    <w:unhideWhenUsed/>
    <w:rsid w:val="00EF071E"/>
    <w:pPr>
      <w:spacing w:before="120"/>
      <w:jc w:val="left"/>
    </w:pPr>
    <w:rPr>
      <w:rFonts w:asciiTheme="minorHAnsi" w:hAnsiTheme="minorHAnsi"/>
      <w:b/>
      <w:bCs/>
      <w:sz w:val="22"/>
      <w:szCs w:val="22"/>
    </w:rPr>
  </w:style>
  <w:style w:type="paragraph" w:styleId="Verzeichnis2">
    <w:name w:val="toc 2"/>
    <w:basedOn w:val="Standard"/>
    <w:next w:val="Standard"/>
    <w:autoRedefine/>
    <w:uiPriority w:val="39"/>
    <w:unhideWhenUsed/>
    <w:rsid w:val="00EF071E"/>
    <w:pPr>
      <w:ind w:left="200"/>
      <w:jc w:val="left"/>
    </w:pPr>
    <w:rPr>
      <w:rFonts w:asciiTheme="minorHAnsi" w:hAnsiTheme="minorHAnsi"/>
      <w:i/>
      <w:iCs/>
      <w:sz w:val="22"/>
      <w:szCs w:val="22"/>
    </w:rPr>
  </w:style>
  <w:style w:type="paragraph" w:styleId="Verzeichnis3">
    <w:name w:val="toc 3"/>
    <w:basedOn w:val="Standard"/>
    <w:next w:val="Standard"/>
    <w:autoRedefine/>
    <w:unhideWhenUsed/>
    <w:rsid w:val="00EF071E"/>
    <w:pPr>
      <w:ind w:left="400"/>
      <w:jc w:val="left"/>
    </w:pPr>
    <w:rPr>
      <w:rFonts w:asciiTheme="minorHAnsi" w:hAnsiTheme="minorHAnsi"/>
      <w:sz w:val="22"/>
      <w:szCs w:val="22"/>
    </w:rPr>
  </w:style>
  <w:style w:type="paragraph" w:styleId="Verzeichnis4">
    <w:name w:val="toc 4"/>
    <w:basedOn w:val="Standard"/>
    <w:next w:val="Standard"/>
    <w:autoRedefine/>
    <w:unhideWhenUsed/>
    <w:rsid w:val="00EF071E"/>
    <w:pPr>
      <w:ind w:left="600"/>
      <w:jc w:val="left"/>
    </w:pPr>
    <w:rPr>
      <w:rFonts w:asciiTheme="minorHAnsi" w:hAnsiTheme="minorHAnsi"/>
      <w:szCs w:val="20"/>
    </w:rPr>
  </w:style>
  <w:style w:type="paragraph" w:styleId="Verzeichnis5">
    <w:name w:val="toc 5"/>
    <w:basedOn w:val="Standard"/>
    <w:next w:val="Standard"/>
    <w:autoRedefine/>
    <w:unhideWhenUsed/>
    <w:rsid w:val="00EF071E"/>
    <w:pPr>
      <w:ind w:left="800"/>
      <w:jc w:val="left"/>
    </w:pPr>
    <w:rPr>
      <w:rFonts w:asciiTheme="minorHAnsi" w:hAnsiTheme="minorHAnsi"/>
      <w:szCs w:val="20"/>
    </w:rPr>
  </w:style>
  <w:style w:type="paragraph" w:styleId="Verzeichnis6">
    <w:name w:val="toc 6"/>
    <w:basedOn w:val="Standard"/>
    <w:next w:val="Standard"/>
    <w:autoRedefine/>
    <w:unhideWhenUsed/>
    <w:rsid w:val="00EF071E"/>
    <w:pPr>
      <w:ind w:left="1000"/>
      <w:jc w:val="left"/>
    </w:pPr>
    <w:rPr>
      <w:rFonts w:asciiTheme="minorHAnsi" w:hAnsiTheme="minorHAnsi"/>
      <w:szCs w:val="20"/>
    </w:rPr>
  </w:style>
  <w:style w:type="paragraph" w:styleId="Verzeichnis7">
    <w:name w:val="toc 7"/>
    <w:basedOn w:val="Standard"/>
    <w:next w:val="Standard"/>
    <w:autoRedefine/>
    <w:unhideWhenUsed/>
    <w:rsid w:val="00EF071E"/>
    <w:pPr>
      <w:ind w:left="1200"/>
      <w:jc w:val="left"/>
    </w:pPr>
    <w:rPr>
      <w:rFonts w:asciiTheme="minorHAnsi" w:hAnsiTheme="minorHAnsi"/>
      <w:szCs w:val="20"/>
    </w:rPr>
  </w:style>
  <w:style w:type="paragraph" w:styleId="Verzeichnis8">
    <w:name w:val="toc 8"/>
    <w:basedOn w:val="Standard"/>
    <w:next w:val="Standard"/>
    <w:autoRedefine/>
    <w:unhideWhenUsed/>
    <w:rsid w:val="00EF071E"/>
    <w:pPr>
      <w:ind w:left="1400"/>
      <w:jc w:val="left"/>
    </w:pPr>
    <w:rPr>
      <w:rFonts w:asciiTheme="minorHAnsi" w:hAnsiTheme="minorHAnsi"/>
      <w:szCs w:val="20"/>
    </w:rPr>
  </w:style>
  <w:style w:type="paragraph" w:styleId="Verzeichnis9">
    <w:name w:val="toc 9"/>
    <w:basedOn w:val="Standard"/>
    <w:next w:val="Standard"/>
    <w:autoRedefine/>
    <w:unhideWhenUsed/>
    <w:rsid w:val="00EF071E"/>
    <w:pPr>
      <w:ind w:left="1600"/>
      <w:jc w:val="left"/>
    </w:pPr>
    <w:rPr>
      <w:rFonts w:asciiTheme="minorHAnsi" w:hAnsiTheme="minorHAnsi"/>
      <w:szCs w:val="20"/>
    </w:rPr>
  </w:style>
  <w:style w:type="character" w:styleId="Kommentarzeichen">
    <w:name w:val="annotation reference"/>
    <w:basedOn w:val="Absatz-Standardschriftart"/>
    <w:semiHidden/>
    <w:unhideWhenUsed/>
    <w:rsid w:val="00822AC5"/>
    <w:rPr>
      <w:sz w:val="16"/>
      <w:szCs w:val="16"/>
    </w:rPr>
  </w:style>
  <w:style w:type="paragraph" w:styleId="Kommentartext">
    <w:name w:val="annotation text"/>
    <w:basedOn w:val="Standard"/>
    <w:link w:val="KommentartextZchn"/>
    <w:semiHidden/>
    <w:unhideWhenUsed/>
    <w:rsid w:val="00822AC5"/>
    <w:rPr>
      <w:szCs w:val="20"/>
    </w:rPr>
  </w:style>
  <w:style w:type="character" w:customStyle="1" w:styleId="KommentartextZchn">
    <w:name w:val="Kommentartext Zchn"/>
    <w:basedOn w:val="Absatz-Standardschriftart"/>
    <w:link w:val="Kommentartext"/>
    <w:semiHidden/>
    <w:rsid w:val="00822AC5"/>
    <w:rPr>
      <w:rFonts w:ascii="Times New Roman" w:hAnsi="Times New Roman"/>
      <w:sz w:val="20"/>
      <w:szCs w:val="20"/>
    </w:rPr>
  </w:style>
  <w:style w:type="paragraph" w:styleId="Kommentarthema">
    <w:name w:val="annotation subject"/>
    <w:basedOn w:val="Kommentartext"/>
    <w:next w:val="Kommentartext"/>
    <w:link w:val="KommentarthemaZchn"/>
    <w:semiHidden/>
    <w:unhideWhenUsed/>
    <w:rsid w:val="00822AC5"/>
    <w:rPr>
      <w:b/>
      <w:bCs/>
    </w:rPr>
  </w:style>
  <w:style w:type="character" w:customStyle="1" w:styleId="KommentarthemaZchn">
    <w:name w:val="Kommentarthema Zchn"/>
    <w:basedOn w:val="KommentartextZchn"/>
    <w:link w:val="Kommentarthema"/>
    <w:semiHidden/>
    <w:rsid w:val="00822AC5"/>
    <w:rPr>
      <w:rFonts w:ascii="Times New Roman" w:hAnsi="Times New Roman"/>
      <w:b/>
      <w:bCs/>
      <w:sz w:val="20"/>
      <w:szCs w:val="20"/>
    </w:rPr>
  </w:style>
  <w:style w:type="paragraph" w:styleId="HTMLVorformatiert">
    <w:name w:val="HTML Preformatted"/>
    <w:basedOn w:val="Standard"/>
    <w:link w:val="HTMLVorformatiertZchn"/>
    <w:uiPriority w:val="99"/>
    <w:semiHidden/>
    <w:unhideWhenUsed/>
    <w:rsid w:val="009C1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Cs w:val="20"/>
    </w:rPr>
  </w:style>
  <w:style w:type="character" w:customStyle="1" w:styleId="HTMLVorformatiertZchn">
    <w:name w:val="HTML Vorformatiert Zchn"/>
    <w:basedOn w:val="Absatz-Standardschriftart"/>
    <w:link w:val="HTMLVorformatiert"/>
    <w:uiPriority w:val="99"/>
    <w:semiHidden/>
    <w:rsid w:val="009C189D"/>
    <w:rPr>
      <w:rFonts w:ascii="Courier New" w:eastAsia="Times New Roman" w:hAnsi="Courier New" w:cs="Courier New"/>
      <w:sz w:val="20"/>
      <w:szCs w:val="20"/>
    </w:rPr>
  </w:style>
  <w:style w:type="character" w:customStyle="1" w:styleId="berschrift3Zchn">
    <w:name w:val="Überschrift 3 Zchn"/>
    <w:basedOn w:val="Absatz-Standardschriftart"/>
    <w:link w:val="berschrift3"/>
    <w:rsid w:val="0058422C"/>
    <w:rPr>
      <w:rFonts w:asciiTheme="majorHAnsi" w:eastAsiaTheme="majorEastAsia" w:hAnsiTheme="majorHAnsi" w:cstheme="majorBidi"/>
      <w:b/>
      <w:bCs/>
      <w:color w:val="4F81BD" w:themeColor="accent1"/>
      <w:sz w:val="20"/>
    </w:rPr>
  </w:style>
  <w:style w:type="character" w:customStyle="1" w:styleId="etpbfullwidthheadersubhead">
    <w:name w:val="et_pb_fullwidth_header_subhead"/>
    <w:basedOn w:val="Absatz-Standardschriftart"/>
    <w:rsid w:val="0040171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1" w:defUnhideWhenUsed="1" w:defQFormat="0" w:count="267">
    <w:lsdException w:name="Normal" w:semiHidden="0" w:unhideWhenUsed="0"/>
    <w:lsdException w:name="heading 1" w:semiHidden="0" w:uiPriority="9" w:unhideWhenUsed="0" w:qFormat="1"/>
    <w:lsdException w:name="heading 2" w:semiHidden="0" w:unhideWhenUsed="0"/>
    <w:lsdException w:name="heading 3" w:semiHidden="0" w:unhideWhenUsed="0"/>
    <w:lsdException w:name="heading 4" w:semiHidden="0" w:unhideWhenUsed="0"/>
    <w:lsdException w:name="toc 1" w:uiPriority="39"/>
    <w:lsdException w:name="toc 2" w:uiPriority="39"/>
    <w:lsdException w:name="List Number 2" w:semiHidden="0" w:unhideWhenUsed="0"/>
    <w:lsdException w:name="Title" w:semiHidden="0" w:unhideWhenUsed="0"/>
    <w:lsdException w:name="Subtitle" w:semiHidden="0" w:unhideWhenUsed="0"/>
    <w:lsdException w:name="Body Text Indent 3" w:semiHidden="0" w:unhideWhenUsed="0"/>
    <w:lsdException w:name="Block Text" w:semiHidden="0" w:unhideWhenUsed="0"/>
    <w:lsdException w:name="Strong" w:semiHidden="0" w:unhideWhenUsed="0"/>
    <w:lsdException w:name="Emphasis" w:semiHidden="0" w:unhideWhenUsed="0"/>
    <w:lsdException w:name="HTML Preformatted" w:uiPriority="99"/>
    <w:lsdException w:name="Table Grid" w:uiPriority="39"/>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Standard">
    <w:name w:val="Normal"/>
    <w:qFormat/>
    <w:rsid w:val="00257E0B"/>
    <w:pPr>
      <w:ind w:firstLine="284"/>
      <w:jc w:val="both"/>
    </w:pPr>
    <w:rPr>
      <w:rFonts w:ascii="Times New Roman" w:hAnsi="Times New Roman"/>
      <w:sz w:val="20"/>
    </w:rPr>
  </w:style>
  <w:style w:type="paragraph" w:styleId="berschrift1">
    <w:name w:val="heading 1"/>
    <w:basedOn w:val="Standard"/>
    <w:next w:val="Standard"/>
    <w:link w:val="berschrift1Zchn"/>
    <w:uiPriority w:val="9"/>
    <w:qFormat/>
    <w:rsid w:val="0005655A"/>
    <w:pPr>
      <w:keepNext/>
      <w:keepLines/>
      <w:spacing w:before="480"/>
      <w:outlineLvl w:val="0"/>
    </w:pPr>
    <w:rPr>
      <w:rFonts w:eastAsiaTheme="majorEastAsia" w:cstheme="majorBidi"/>
      <w:b/>
      <w:bCs/>
      <w:color w:val="345A8A" w:themeColor="accent1" w:themeShade="B5"/>
      <w:sz w:val="32"/>
      <w:szCs w:val="32"/>
    </w:rPr>
  </w:style>
  <w:style w:type="paragraph" w:styleId="berschrift2">
    <w:name w:val="heading 2"/>
    <w:basedOn w:val="Standard"/>
    <w:next w:val="Standard"/>
    <w:link w:val="berschrift2Zchn"/>
    <w:uiPriority w:val="9"/>
    <w:semiHidden/>
    <w:unhideWhenUsed/>
    <w:rsid w:val="0005655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rsid w:val="0058422C"/>
    <w:pPr>
      <w:keepNext/>
      <w:keepLines/>
      <w:spacing w:before="20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F73594"/>
    <w:rPr>
      <w:color w:val="0000FF" w:themeColor="hyperlink"/>
      <w:u w:val="single"/>
    </w:rPr>
  </w:style>
  <w:style w:type="character" w:customStyle="1" w:styleId="berschrift1Zchn">
    <w:name w:val="Überschrift 1 Zchn"/>
    <w:basedOn w:val="Absatz-Standardschriftart"/>
    <w:link w:val="berschrift1"/>
    <w:uiPriority w:val="9"/>
    <w:rsid w:val="0005655A"/>
    <w:rPr>
      <w:rFonts w:ascii="Times New Roman" w:eastAsiaTheme="majorEastAsia" w:hAnsi="Times New Roman" w:cstheme="majorBidi"/>
      <w:b/>
      <w:bCs/>
      <w:color w:val="345A8A" w:themeColor="accent1" w:themeShade="B5"/>
      <w:sz w:val="32"/>
      <w:szCs w:val="32"/>
    </w:rPr>
  </w:style>
  <w:style w:type="paragraph" w:styleId="Titel">
    <w:name w:val="Title"/>
    <w:basedOn w:val="Standard"/>
    <w:next w:val="Authors"/>
    <w:link w:val="TitelZchn"/>
    <w:uiPriority w:val="10"/>
    <w:qFormat/>
    <w:rsid w:val="00101044"/>
    <w:pPr>
      <w:spacing w:after="300"/>
      <w:contextualSpacing/>
      <w:jc w:val="center"/>
    </w:pPr>
    <w:rPr>
      <w:rFonts w:eastAsiaTheme="majorEastAsia" w:cstheme="majorBidi"/>
      <w:spacing w:val="5"/>
      <w:kern w:val="28"/>
      <w:sz w:val="40"/>
      <w:szCs w:val="52"/>
    </w:rPr>
  </w:style>
  <w:style w:type="character" w:customStyle="1" w:styleId="TitelZchn">
    <w:name w:val="Titel Zchn"/>
    <w:basedOn w:val="Absatz-Standardschriftart"/>
    <w:link w:val="Titel"/>
    <w:uiPriority w:val="10"/>
    <w:rsid w:val="00101044"/>
    <w:rPr>
      <w:rFonts w:ascii="Times New Roman" w:eastAsiaTheme="majorEastAsia" w:hAnsi="Times New Roman" w:cstheme="majorBidi"/>
      <w:spacing w:val="5"/>
      <w:kern w:val="28"/>
      <w:sz w:val="40"/>
      <w:szCs w:val="52"/>
    </w:rPr>
  </w:style>
  <w:style w:type="paragraph" w:customStyle="1" w:styleId="Authors">
    <w:name w:val="Authors"/>
    <w:basedOn w:val="Standard"/>
    <w:next w:val="Institute"/>
    <w:link w:val="AuthorsChar"/>
    <w:qFormat/>
    <w:rsid w:val="00101044"/>
    <w:pPr>
      <w:jc w:val="center"/>
    </w:pPr>
    <w:rPr>
      <w:sz w:val="26"/>
    </w:rPr>
  </w:style>
  <w:style w:type="character" w:customStyle="1" w:styleId="AuthorsChar">
    <w:name w:val="Authors Char"/>
    <w:basedOn w:val="Absatz-Standardschriftart"/>
    <w:link w:val="Authors"/>
    <w:rsid w:val="00101044"/>
    <w:rPr>
      <w:rFonts w:ascii="Times New Roman" w:hAnsi="Times New Roman"/>
      <w:sz w:val="26"/>
    </w:rPr>
  </w:style>
  <w:style w:type="paragraph" w:customStyle="1" w:styleId="Section">
    <w:name w:val="Section"/>
    <w:basedOn w:val="berschrift1"/>
    <w:next w:val="Standard"/>
    <w:link w:val="SectionChar"/>
    <w:qFormat/>
    <w:rsid w:val="0080069B"/>
    <w:pPr>
      <w:numPr>
        <w:numId w:val="7"/>
      </w:numPr>
      <w:spacing w:after="160"/>
    </w:pPr>
    <w:rPr>
      <w:b w:val="0"/>
      <w:color w:val="auto"/>
    </w:rPr>
  </w:style>
  <w:style w:type="character" w:customStyle="1" w:styleId="SectionChar">
    <w:name w:val="Section Char"/>
    <w:basedOn w:val="berschrift1Zchn"/>
    <w:link w:val="Section"/>
    <w:rsid w:val="0080069B"/>
    <w:rPr>
      <w:rFonts w:ascii="Times New Roman" w:eastAsiaTheme="majorEastAsia" w:hAnsi="Times New Roman" w:cstheme="majorBidi"/>
      <w:b w:val="0"/>
      <w:bCs/>
      <w:color w:val="345A8A" w:themeColor="accent1" w:themeShade="B5"/>
      <w:sz w:val="32"/>
      <w:szCs w:val="32"/>
    </w:rPr>
  </w:style>
  <w:style w:type="paragraph" w:customStyle="1" w:styleId="Subsection">
    <w:name w:val="Subsection"/>
    <w:basedOn w:val="berschrift2"/>
    <w:next w:val="Standard"/>
    <w:link w:val="SubsectionChar"/>
    <w:qFormat/>
    <w:rsid w:val="0080069B"/>
    <w:pPr>
      <w:numPr>
        <w:ilvl w:val="1"/>
        <w:numId w:val="7"/>
      </w:numPr>
      <w:spacing w:after="120"/>
    </w:pPr>
    <w:rPr>
      <w:rFonts w:ascii="Times New Roman" w:hAnsi="Times New Roman"/>
      <w:b w:val="0"/>
      <w:color w:val="auto"/>
      <w:sz w:val="28"/>
    </w:rPr>
  </w:style>
  <w:style w:type="character" w:customStyle="1" w:styleId="berschrift2Zchn">
    <w:name w:val="Überschrift 2 Zchn"/>
    <w:basedOn w:val="Absatz-Standardschriftart"/>
    <w:link w:val="berschrift2"/>
    <w:uiPriority w:val="9"/>
    <w:semiHidden/>
    <w:rsid w:val="0005655A"/>
    <w:rPr>
      <w:rFonts w:asciiTheme="majorHAnsi" w:eastAsiaTheme="majorEastAsia" w:hAnsiTheme="majorHAnsi" w:cstheme="majorBidi"/>
      <w:b/>
      <w:bCs/>
      <w:color w:val="4F81BD" w:themeColor="accent1"/>
      <w:sz w:val="26"/>
      <w:szCs w:val="26"/>
    </w:rPr>
  </w:style>
  <w:style w:type="character" w:customStyle="1" w:styleId="SubsectionChar">
    <w:name w:val="Subsection Char"/>
    <w:basedOn w:val="berschrift2Zchn"/>
    <w:link w:val="Subsection"/>
    <w:rsid w:val="0080069B"/>
    <w:rPr>
      <w:rFonts w:ascii="Times New Roman" w:eastAsiaTheme="majorEastAsia" w:hAnsi="Times New Roman" w:cstheme="majorBidi"/>
      <w:b w:val="0"/>
      <w:bCs/>
      <w:color w:val="4F81BD" w:themeColor="accent1"/>
      <w:sz w:val="28"/>
      <w:szCs w:val="26"/>
    </w:rPr>
  </w:style>
  <w:style w:type="paragraph" w:customStyle="1" w:styleId="Institute">
    <w:name w:val="Institute"/>
    <w:basedOn w:val="Authors"/>
    <w:link w:val="InstituteChar"/>
    <w:qFormat/>
    <w:rsid w:val="00101044"/>
    <w:rPr>
      <w:sz w:val="20"/>
    </w:rPr>
  </w:style>
  <w:style w:type="character" w:customStyle="1" w:styleId="InstituteChar">
    <w:name w:val="Institute Char"/>
    <w:basedOn w:val="AuthorsChar"/>
    <w:link w:val="Institute"/>
    <w:rsid w:val="00101044"/>
    <w:rPr>
      <w:rFonts w:ascii="Times New Roman" w:hAnsi="Times New Roman"/>
      <w:sz w:val="20"/>
    </w:rPr>
  </w:style>
  <w:style w:type="paragraph" w:styleId="Listenabsatz">
    <w:name w:val="List Paragraph"/>
    <w:basedOn w:val="Standard"/>
    <w:uiPriority w:val="34"/>
    <w:qFormat/>
    <w:rsid w:val="0019671F"/>
    <w:pPr>
      <w:spacing w:before="120" w:after="120"/>
      <w:ind w:left="720"/>
    </w:pPr>
  </w:style>
  <w:style w:type="character" w:customStyle="1" w:styleId="Monospaced">
    <w:name w:val="Monospaced"/>
    <w:basedOn w:val="Absatz-Standardschriftart"/>
    <w:uiPriority w:val="1"/>
    <w:qFormat/>
    <w:rsid w:val="00527955"/>
    <w:rPr>
      <w:rFonts w:ascii="Courier" w:hAnsi="Courier"/>
    </w:rPr>
  </w:style>
  <w:style w:type="paragraph" w:customStyle="1" w:styleId="Abstracttitle">
    <w:name w:val="Abstract title"/>
    <w:basedOn w:val="Section"/>
    <w:next w:val="Abstract"/>
    <w:link w:val="AbstracttitleChar"/>
    <w:qFormat/>
    <w:rsid w:val="00A406B5"/>
    <w:pPr>
      <w:numPr>
        <w:numId w:val="0"/>
      </w:numPr>
      <w:spacing w:after="80"/>
      <w:jc w:val="center"/>
    </w:pPr>
    <w:rPr>
      <w:b/>
      <w:sz w:val="20"/>
    </w:rPr>
  </w:style>
  <w:style w:type="character" w:customStyle="1" w:styleId="AbstracttitleChar">
    <w:name w:val="Abstract title Char"/>
    <w:basedOn w:val="SectionChar"/>
    <w:link w:val="Abstracttitle"/>
    <w:rsid w:val="006229A5"/>
    <w:rPr>
      <w:rFonts w:ascii="Times New Roman" w:eastAsiaTheme="majorEastAsia" w:hAnsi="Times New Roman" w:cstheme="majorBidi"/>
      <w:b/>
      <w:bCs/>
      <w:color w:val="345A8A" w:themeColor="accent1" w:themeShade="B5"/>
      <w:sz w:val="20"/>
      <w:szCs w:val="32"/>
    </w:rPr>
  </w:style>
  <w:style w:type="paragraph" w:customStyle="1" w:styleId="Abstract">
    <w:name w:val="Abstract"/>
    <w:basedOn w:val="Standard"/>
    <w:link w:val="AbstractChar"/>
    <w:qFormat/>
    <w:rsid w:val="0019671F"/>
    <w:pPr>
      <w:ind w:left="567" w:right="567"/>
    </w:pPr>
  </w:style>
  <w:style w:type="character" w:customStyle="1" w:styleId="AbstractChar">
    <w:name w:val="Abstract Char"/>
    <w:basedOn w:val="SectionChar"/>
    <w:link w:val="Abstract"/>
    <w:rsid w:val="0019671F"/>
    <w:rPr>
      <w:rFonts w:ascii="Times New Roman" w:eastAsiaTheme="majorEastAsia" w:hAnsi="Times New Roman" w:cstheme="majorBidi"/>
      <w:b w:val="0"/>
      <w:bCs w:val="0"/>
      <w:color w:val="345A8A" w:themeColor="accent1" w:themeShade="B5"/>
      <w:sz w:val="20"/>
      <w:szCs w:val="32"/>
    </w:rPr>
  </w:style>
  <w:style w:type="character" w:customStyle="1" w:styleId="Sans-Serif">
    <w:name w:val="Sans-Serif"/>
    <w:basedOn w:val="Absatz-Standardschriftart"/>
    <w:uiPriority w:val="1"/>
    <w:qFormat/>
    <w:rsid w:val="00527955"/>
    <w:rPr>
      <w:rFonts w:ascii="Helvetica" w:hAnsi="Helvetica"/>
    </w:rPr>
  </w:style>
  <w:style w:type="paragraph" w:styleId="Funotentext">
    <w:name w:val="footnote text"/>
    <w:basedOn w:val="Standard"/>
    <w:link w:val="FunotentextZchn"/>
    <w:uiPriority w:val="99"/>
    <w:unhideWhenUsed/>
    <w:rsid w:val="0041433E"/>
    <w:rPr>
      <w:sz w:val="16"/>
    </w:rPr>
  </w:style>
  <w:style w:type="character" w:customStyle="1" w:styleId="FunotentextZchn">
    <w:name w:val="Fußnotentext Zchn"/>
    <w:basedOn w:val="Absatz-Standardschriftart"/>
    <w:link w:val="Funotentext"/>
    <w:uiPriority w:val="99"/>
    <w:rsid w:val="0041433E"/>
    <w:rPr>
      <w:rFonts w:ascii="Times New Roman" w:hAnsi="Times New Roman"/>
      <w:sz w:val="16"/>
    </w:rPr>
  </w:style>
  <w:style w:type="character" w:styleId="Funotenzeichen">
    <w:name w:val="footnote reference"/>
    <w:basedOn w:val="Absatz-Standardschriftart"/>
    <w:uiPriority w:val="99"/>
    <w:unhideWhenUsed/>
    <w:rsid w:val="006229A5"/>
    <w:rPr>
      <w:vertAlign w:val="superscript"/>
    </w:rPr>
  </w:style>
  <w:style w:type="paragraph" w:styleId="Endnotentext">
    <w:name w:val="endnote text"/>
    <w:basedOn w:val="Standard"/>
    <w:link w:val="EndnotentextZchn"/>
    <w:uiPriority w:val="99"/>
    <w:unhideWhenUsed/>
    <w:rsid w:val="004D7242"/>
    <w:rPr>
      <w:sz w:val="24"/>
    </w:rPr>
  </w:style>
  <w:style w:type="character" w:customStyle="1" w:styleId="EndnotentextZchn">
    <w:name w:val="Endnotentext Zchn"/>
    <w:basedOn w:val="Absatz-Standardschriftart"/>
    <w:link w:val="Endnotentext"/>
    <w:uiPriority w:val="99"/>
    <w:rsid w:val="004D7242"/>
    <w:rPr>
      <w:rFonts w:ascii="Times New Roman" w:hAnsi="Times New Roman"/>
    </w:rPr>
  </w:style>
  <w:style w:type="character" w:styleId="Endnotenzeichen">
    <w:name w:val="endnote reference"/>
    <w:basedOn w:val="Absatz-Standardschriftart"/>
    <w:uiPriority w:val="99"/>
    <w:unhideWhenUsed/>
    <w:rsid w:val="004D7242"/>
    <w:rPr>
      <w:vertAlign w:val="superscript"/>
    </w:rPr>
  </w:style>
  <w:style w:type="paragraph" w:styleId="Sprechblasentext">
    <w:name w:val="Balloon Text"/>
    <w:basedOn w:val="Standard"/>
    <w:link w:val="SprechblasentextZchn"/>
    <w:uiPriority w:val="99"/>
    <w:semiHidden/>
    <w:unhideWhenUsed/>
    <w:rsid w:val="004D7242"/>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4D7242"/>
    <w:rPr>
      <w:rFonts w:ascii="Lucida Grande" w:hAnsi="Lucida Grande" w:cs="Lucida Grande"/>
      <w:sz w:val="18"/>
      <w:szCs w:val="18"/>
    </w:rPr>
  </w:style>
  <w:style w:type="paragraph" w:styleId="Literaturverzeichnis">
    <w:name w:val="Bibliography"/>
    <w:basedOn w:val="Standard"/>
    <w:next w:val="Standard"/>
    <w:uiPriority w:val="37"/>
    <w:unhideWhenUsed/>
    <w:rsid w:val="00865CD8"/>
    <w:pPr>
      <w:spacing w:line="480" w:lineRule="auto"/>
      <w:ind w:left="720" w:hanging="720"/>
    </w:pPr>
  </w:style>
  <w:style w:type="paragraph" w:customStyle="1" w:styleId="References">
    <w:name w:val="References"/>
    <w:basedOn w:val="Section"/>
    <w:next w:val="Standard"/>
    <w:qFormat/>
    <w:rsid w:val="00A406B5"/>
    <w:pPr>
      <w:numPr>
        <w:numId w:val="0"/>
      </w:numPr>
    </w:pPr>
  </w:style>
  <w:style w:type="character" w:styleId="BesuchterHyperlink">
    <w:name w:val="FollowedHyperlink"/>
    <w:basedOn w:val="Absatz-Standardschriftart"/>
    <w:uiPriority w:val="99"/>
    <w:semiHidden/>
    <w:unhideWhenUsed/>
    <w:rsid w:val="00FA4E5E"/>
    <w:rPr>
      <w:color w:val="800080" w:themeColor="followedHyperlink"/>
      <w:u w:val="single"/>
    </w:rPr>
  </w:style>
  <w:style w:type="paragraph" w:styleId="Beschriftung">
    <w:name w:val="caption"/>
    <w:basedOn w:val="Standard"/>
    <w:next w:val="Standard"/>
    <w:rsid w:val="00A93647"/>
    <w:pPr>
      <w:spacing w:after="200"/>
    </w:pPr>
    <w:rPr>
      <w:b/>
      <w:bCs/>
      <w:sz w:val="18"/>
      <w:szCs w:val="18"/>
    </w:rPr>
  </w:style>
  <w:style w:type="paragraph" w:styleId="Kopfzeile">
    <w:name w:val="header"/>
    <w:basedOn w:val="Standard"/>
    <w:link w:val="KopfzeileZchn"/>
    <w:rsid w:val="006A7F8D"/>
    <w:pPr>
      <w:tabs>
        <w:tab w:val="center" w:pos="4320"/>
        <w:tab w:val="right" w:pos="8640"/>
      </w:tabs>
    </w:pPr>
  </w:style>
  <w:style w:type="character" w:customStyle="1" w:styleId="KopfzeileZchn">
    <w:name w:val="Kopfzeile Zchn"/>
    <w:basedOn w:val="Absatz-Standardschriftart"/>
    <w:link w:val="Kopfzeile"/>
    <w:rsid w:val="006A7F8D"/>
    <w:rPr>
      <w:rFonts w:ascii="Times New Roman" w:hAnsi="Times New Roman"/>
      <w:sz w:val="20"/>
    </w:rPr>
  </w:style>
  <w:style w:type="paragraph" w:styleId="Fuzeile">
    <w:name w:val="footer"/>
    <w:basedOn w:val="Standard"/>
    <w:link w:val="FuzeileZchn"/>
    <w:rsid w:val="006A7F8D"/>
    <w:pPr>
      <w:tabs>
        <w:tab w:val="center" w:pos="4320"/>
        <w:tab w:val="right" w:pos="8640"/>
      </w:tabs>
    </w:pPr>
  </w:style>
  <w:style w:type="character" w:customStyle="1" w:styleId="FuzeileZchn">
    <w:name w:val="Fußzeile Zchn"/>
    <w:basedOn w:val="Absatz-Standardschriftart"/>
    <w:link w:val="Fuzeile"/>
    <w:rsid w:val="006A7F8D"/>
    <w:rPr>
      <w:rFonts w:ascii="Times New Roman" w:hAnsi="Times New Roman"/>
      <w:sz w:val="20"/>
    </w:rPr>
  </w:style>
  <w:style w:type="table" w:styleId="Tabellenraster">
    <w:name w:val="Table Grid"/>
    <w:basedOn w:val="NormaleTabelle"/>
    <w:uiPriority w:val="39"/>
    <w:rsid w:val="00642E1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Verzeichnis1">
    <w:name w:val="toc 1"/>
    <w:basedOn w:val="Standard"/>
    <w:next w:val="Standard"/>
    <w:autoRedefine/>
    <w:uiPriority w:val="39"/>
    <w:unhideWhenUsed/>
    <w:rsid w:val="00EF071E"/>
    <w:pPr>
      <w:spacing w:before="120"/>
      <w:jc w:val="left"/>
    </w:pPr>
    <w:rPr>
      <w:rFonts w:asciiTheme="minorHAnsi" w:hAnsiTheme="minorHAnsi"/>
      <w:b/>
      <w:bCs/>
      <w:sz w:val="22"/>
      <w:szCs w:val="22"/>
    </w:rPr>
  </w:style>
  <w:style w:type="paragraph" w:styleId="Verzeichnis2">
    <w:name w:val="toc 2"/>
    <w:basedOn w:val="Standard"/>
    <w:next w:val="Standard"/>
    <w:autoRedefine/>
    <w:uiPriority w:val="39"/>
    <w:unhideWhenUsed/>
    <w:rsid w:val="00EF071E"/>
    <w:pPr>
      <w:ind w:left="200"/>
      <w:jc w:val="left"/>
    </w:pPr>
    <w:rPr>
      <w:rFonts w:asciiTheme="minorHAnsi" w:hAnsiTheme="minorHAnsi"/>
      <w:i/>
      <w:iCs/>
      <w:sz w:val="22"/>
      <w:szCs w:val="22"/>
    </w:rPr>
  </w:style>
  <w:style w:type="paragraph" w:styleId="Verzeichnis3">
    <w:name w:val="toc 3"/>
    <w:basedOn w:val="Standard"/>
    <w:next w:val="Standard"/>
    <w:autoRedefine/>
    <w:unhideWhenUsed/>
    <w:rsid w:val="00EF071E"/>
    <w:pPr>
      <w:ind w:left="400"/>
      <w:jc w:val="left"/>
    </w:pPr>
    <w:rPr>
      <w:rFonts w:asciiTheme="minorHAnsi" w:hAnsiTheme="minorHAnsi"/>
      <w:sz w:val="22"/>
      <w:szCs w:val="22"/>
    </w:rPr>
  </w:style>
  <w:style w:type="paragraph" w:styleId="Verzeichnis4">
    <w:name w:val="toc 4"/>
    <w:basedOn w:val="Standard"/>
    <w:next w:val="Standard"/>
    <w:autoRedefine/>
    <w:unhideWhenUsed/>
    <w:rsid w:val="00EF071E"/>
    <w:pPr>
      <w:ind w:left="600"/>
      <w:jc w:val="left"/>
    </w:pPr>
    <w:rPr>
      <w:rFonts w:asciiTheme="minorHAnsi" w:hAnsiTheme="minorHAnsi"/>
      <w:szCs w:val="20"/>
    </w:rPr>
  </w:style>
  <w:style w:type="paragraph" w:styleId="Verzeichnis5">
    <w:name w:val="toc 5"/>
    <w:basedOn w:val="Standard"/>
    <w:next w:val="Standard"/>
    <w:autoRedefine/>
    <w:unhideWhenUsed/>
    <w:rsid w:val="00EF071E"/>
    <w:pPr>
      <w:ind w:left="800"/>
      <w:jc w:val="left"/>
    </w:pPr>
    <w:rPr>
      <w:rFonts w:asciiTheme="minorHAnsi" w:hAnsiTheme="minorHAnsi"/>
      <w:szCs w:val="20"/>
    </w:rPr>
  </w:style>
  <w:style w:type="paragraph" w:styleId="Verzeichnis6">
    <w:name w:val="toc 6"/>
    <w:basedOn w:val="Standard"/>
    <w:next w:val="Standard"/>
    <w:autoRedefine/>
    <w:unhideWhenUsed/>
    <w:rsid w:val="00EF071E"/>
    <w:pPr>
      <w:ind w:left="1000"/>
      <w:jc w:val="left"/>
    </w:pPr>
    <w:rPr>
      <w:rFonts w:asciiTheme="minorHAnsi" w:hAnsiTheme="minorHAnsi"/>
      <w:szCs w:val="20"/>
    </w:rPr>
  </w:style>
  <w:style w:type="paragraph" w:styleId="Verzeichnis7">
    <w:name w:val="toc 7"/>
    <w:basedOn w:val="Standard"/>
    <w:next w:val="Standard"/>
    <w:autoRedefine/>
    <w:unhideWhenUsed/>
    <w:rsid w:val="00EF071E"/>
    <w:pPr>
      <w:ind w:left="1200"/>
      <w:jc w:val="left"/>
    </w:pPr>
    <w:rPr>
      <w:rFonts w:asciiTheme="minorHAnsi" w:hAnsiTheme="minorHAnsi"/>
      <w:szCs w:val="20"/>
    </w:rPr>
  </w:style>
  <w:style w:type="paragraph" w:styleId="Verzeichnis8">
    <w:name w:val="toc 8"/>
    <w:basedOn w:val="Standard"/>
    <w:next w:val="Standard"/>
    <w:autoRedefine/>
    <w:unhideWhenUsed/>
    <w:rsid w:val="00EF071E"/>
    <w:pPr>
      <w:ind w:left="1400"/>
      <w:jc w:val="left"/>
    </w:pPr>
    <w:rPr>
      <w:rFonts w:asciiTheme="minorHAnsi" w:hAnsiTheme="minorHAnsi"/>
      <w:szCs w:val="20"/>
    </w:rPr>
  </w:style>
  <w:style w:type="paragraph" w:styleId="Verzeichnis9">
    <w:name w:val="toc 9"/>
    <w:basedOn w:val="Standard"/>
    <w:next w:val="Standard"/>
    <w:autoRedefine/>
    <w:unhideWhenUsed/>
    <w:rsid w:val="00EF071E"/>
    <w:pPr>
      <w:ind w:left="1600"/>
      <w:jc w:val="left"/>
    </w:pPr>
    <w:rPr>
      <w:rFonts w:asciiTheme="minorHAnsi" w:hAnsiTheme="minorHAnsi"/>
      <w:szCs w:val="20"/>
    </w:rPr>
  </w:style>
  <w:style w:type="character" w:styleId="Kommentarzeichen">
    <w:name w:val="annotation reference"/>
    <w:basedOn w:val="Absatz-Standardschriftart"/>
    <w:semiHidden/>
    <w:unhideWhenUsed/>
    <w:rsid w:val="00822AC5"/>
    <w:rPr>
      <w:sz w:val="16"/>
      <w:szCs w:val="16"/>
    </w:rPr>
  </w:style>
  <w:style w:type="paragraph" w:styleId="Kommentartext">
    <w:name w:val="annotation text"/>
    <w:basedOn w:val="Standard"/>
    <w:link w:val="KommentartextZchn"/>
    <w:semiHidden/>
    <w:unhideWhenUsed/>
    <w:rsid w:val="00822AC5"/>
    <w:rPr>
      <w:szCs w:val="20"/>
    </w:rPr>
  </w:style>
  <w:style w:type="character" w:customStyle="1" w:styleId="KommentartextZchn">
    <w:name w:val="Kommentartext Zchn"/>
    <w:basedOn w:val="Absatz-Standardschriftart"/>
    <w:link w:val="Kommentartext"/>
    <w:semiHidden/>
    <w:rsid w:val="00822AC5"/>
    <w:rPr>
      <w:rFonts w:ascii="Times New Roman" w:hAnsi="Times New Roman"/>
      <w:sz w:val="20"/>
      <w:szCs w:val="20"/>
    </w:rPr>
  </w:style>
  <w:style w:type="paragraph" w:styleId="Kommentarthema">
    <w:name w:val="annotation subject"/>
    <w:basedOn w:val="Kommentartext"/>
    <w:next w:val="Kommentartext"/>
    <w:link w:val="KommentarthemaZchn"/>
    <w:semiHidden/>
    <w:unhideWhenUsed/>
    <w:rsid w:val="00822AC5"/>
    <w:rPr>
      <w:b/>
      <w:bCs/>
    </w:rPr>
  </w:style>
  <w:style w:type="character" w:customStyle="1" w:styleId="KommentarthemaZchn">
    <w:name w:val="Kommentarthema Zchn"/>
    <w:basedOn w:val="KommentartextZchn"/>
    <w:link w:val="Kommentarthema"/>
    <w:semiHidden/>
    <w:rsid w:val="00822AC5"/>
    <w:rPr>
      <w:rFonts w:ascii="Times New Roman" w:hAnsi="Times New Roman"/>
      <w:b/>
      <w:bCs/>
      <w:sz w:val="20"/>
      <w:szCs w:val="20"/>
    </w:rPr>
  </w:style>
  <w:style w:type="paragraph" w:styleId="HTMLVorformatiert">
    <w:name w:val="HTML Preformatted"/>
    <w:basedOn w:val="Standard"/>
    <w:link w:val="HTMLVorformatiertZchn"/>
    <w:uiPriority w:val="99"/>
    <w:semiHidden/>
    <w:unhideWhenUsed/>
    <w:rsid w:val="009C1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Cs w:val="20"/>
    </w:rPr>
  </w:style>
  <w:style w:type="character" w:customStyle="1" w:styleId="HTMLVorformatiertZchn">
    <w:name w:val="HTML Vorformatiert Zchn"/>
    <w:basedOn w:val="Absatz-Standardschriftart"/>
    <w:link w:val="HTMLVorformatiert"/>
    <w:uiPriority w:val="99"/>
    <w:semiHidden/>
    <w:rsid w:val="009C189D"/>
    <w:rPr>
      <w:rFonts w:ascii="Courier New" w:eastAsia="Times New Roman" w:hAnsi="Courier New" w:cs="Courier New"/>
      <w:sz w:val="20"/>
      <w:szCs w:val="20"/>
    </w:rPr>
  </w:style>
  <w:style w:type="character" w:customStyle="1" w:styleId="berschrift3Zchn">
    <w:name w:val="Überschrift 3 Zchn"/>
    <w:basedOn w:val="Absatz-Standardschriftart"/>
    <w:link w:val="berschrift3"/>
    <w:rsid w:val="0058422C"/>
    <w:rPr>
      <w:rFonts w:asciiTheme="majorHAnsi" w:eastAsiaTheme="majorEastAsia" w:hAnsiTheme="majorHAnsi" w:cstheme="majorBidi"/>
      <w:b/>
      <w:bCs/>
      <w:color w:val="4F81BD" w:themeColor="accent1"/>
      <w:sz w:val="20"/>
    </w:rPr>
  </w:style>
  <w:style w:type="character" w:customStyle="1" w:styleId="etpbfullwidthheadersubhead">
    <w:name w:val="et_pb_fullwidth_header_subhead"/>
    <w:basedOn w:val="Absatz-Standardschriftart"/>
    <w:rsid w:val="004017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90453">
      <w:bodyDiv w:val="1"/>
      <w:marLeft w:val="0"/>
      <w:marRight w:val="0"/>
      <w:marTop w:val="0"/>
      <w:marBottom w:val="0"/>
      <w:divBdr>
        <w:top w:val="none" w:sz="0" w:space="0" w:color="auto"/>
        <w:left w:val="none" w:sz="0" w:space="0" w:color="auto"/>
        <w:bottom w:val="none" w:sz="0" w:space="0" w:color="auto"/>
        <w:right w:val="none" w:sz="0" w:space="0" w:color="auto"/>
      </w:divBdr>
      <w:divsChild>
        <w:div w:id="790514388">
          <w:marLeft w:val="0"/>
          <w:marRight w:val="0"/>
          <w:marTop w:val="0"/>
          <w:marBottom w:val="0"/>
          <w:divBdr>
            <w:top w:val="none" w:sz="0" w:space="0" w:color="auto"/>
            <w:left w:val="none" w:sz="0" w:space="0" w:color="auto"/>
            <w:bottom w:val="none" w:sz="0" w:space="0" w:color="auto"/>
            <w:right w:val="none" w:sz="0" w:space="0" w:color="auto"/>
          </w:divBdr>
        </w:div>
        <w:div w:id="1453015156">
          <w:marLeft w:val="0"/>
          <w:marRight w:val="0"/>
          <w:marTop w:val="0"/>
          <w:marBottom w:val="0"/>
          <w:divBdr>
            <w:top w:val="none" w:sz="0" w:space="0" w:color="auto"/>
            <w:left w:val="none" w:sz="0" w:space="0" w:color="auto"/>
            <w:bottom w:val="none" w:sz="0" w:space="0" w:color="auto"/>
            <w:right w:val="none" w:sz="0" w:space="0" w:color="auto"/>
          </w:divBdr>
        </w:div>
        <w:div w:id="1059208491">
          <w:marLeft w:val="0"/>
          <w:marRight w:val="0"/>
          <w:marTop w:val="0"/>
          <w:marBottom w:val="0"/>
          <w:divBdr>
            <w:top w:val="none" w:sz="0" w:space="0" w:color="auto"/>
            <w:left w:val="none" w:sz="0" w:space="0" w:color="auto"/>
            <w:bottom w:val="none" w:sz="0" w:space="0" w:color="auto"/>
            <w:right w:val="none" w:sz="0" w:space="0" w:color="auto"/>
          </w:divBdr>
        </w:div>
        <w:div w:id="610283073">
          <w:marLeft w:val="0"/>
          <w:marRight w:val="0"/>
          <w:marTop w:val="0"/>
          <w:marBottom w:val="0"/>
          <w:divBdr>
            <w:top w:val="none" w:sz="0" w:space="0" w:color="auto"/>
            <w:left w:val="none" w:sz="0" w:space="0" w:color="auto"/>
            <w:bottom w:val="none" w:sz="0" w:space="0" w:color="auto"/>
            <w:right w:val="none" w:sz="0" w:space="0" w:color="auto"/>
          </w:divBdr>
        </w:div>
        <w:div w:id="436221364">
          <w:marLeft w:val="0"/>
          <w:marRight w:val="0"/>
          <w:marTop w:val="0"/>
          <w:marBottom w:val="0"/>
          <w:divBdr>
            <w:top w:val="none" w:sz="0" w:space="0" w:color="auto"/>
            <w:left w:val="none" w:sz="0" w:space="0" w:color="auto"/>
            <w:bottom w:val="none" w:sz="0" w:space="0" w:color="auto"/>
            <w:right w:val="none" w:sz="0" w:space="0" w:color="auto"/>
          </w:divBdr>
        </w:div>
        <w:div w:id="1398356700">
          <w:marLeft w:val="0"/>
          <w:marRight w:val="0"/>
          <w:marTop w:val="0"/>
          <w:marBottom w:val="0"/>
          <w:divBdr>
            <w:top w:val="none" w:sz="0" w:space="0" w:color="auto"/>
            <w:left w:val="none" w:sz="0" w:space="0" w:color="auto"/>
            <w:bottom w:val="none" w:sz="0" w:space="0" w:color="auto"/>
            <w:right w:val="none" w:sz="0" w:space="0" w:color="auto"/>
          </w:divBdr>
        </w:div>
        <w:div w:id="585068861">
          <w:marLeft w:val="0"/>
          <w:marRight w:val="0"/>
          <w:marTop w:val="0"/>
          <w:marBottom w:val="0"/>
          <w:divBdr>
            <w:top w:val="none" w:sz="0" w:space="0" w:color="auto"/>
            <w:left w:val="none" w:sz="0" w:space="0" w:color="auto"/>
            <w:bottom w:val="none" w:sz="0" w:space="0" w:color="auto"/>
            <w:right w:val="none" w:sz="0" w:space="0" w:color="auto"/>
          </w:divBdr>
        </w:div>
        <w:div w:id="1230724253">
          <w:marLeft w:val="0"/>
          <w:marRight w:val="0"/>
          <w:marTop w:val="0"/>
          <w:marBottom w:val="0"/>
          <w:divBdr>
            <w:top w:val="none" w:sz="0" w:space="0" w:color="auto"/>
            <w:left w:val="none" w:sz="0" w:space="0" w:color="auto"/>
            <w:bottom w:val="none" w:sz="0" w:space="0" w:color="auto"/>
            <w:right w:val="none" w:sz="0" w:space="0" w:color="auto"/>
          </w:divBdr>
        </w:div>
        <w:div w:id="505481916">
          <w:marLeft w:val="0"/>
          <w:marRight w:val="0"/>
          <w:marTop w:val="0"/>
          <w:marBottom w:val="0"/>
          <w:divBdr>
            <w:top w:val="none" w:sz="0" w:space="0" w:color="auto"/>
            <w:left w:val="none" w:sz="0" w:space="0" w:color="auto"/>
            <w:bottom w:val="none" w:sz="0" w:space="0" w:color="auto"/>
            <w:right w:val="none" w:sz="0" w:space="0" w:color="auto"/>
          </w:divBdr>
        </w:div>
        <w:div w:id="1290555003">
          <w:marLeft w:val="0"/>
          <w:marRight w:val="0"/>
          <w:marTop w:val="0"/>
          <w:marBottom w:val="0"/>
          <w:divBdr>
            <w:top w:val="none" w:sz="0" w:space="0" w:color="auto"/>
            <w:left w:val="none" w:sz="0" w:space="0" w:color="auto"/>
            <w:bottom w:val="none" w:sz="0" w:space="0" w:color="auto"/>
            <w:right w:val="none" w:sz="0" w:space="0" w:color="auto"/>
          </w:divBdr>
        </w:div>
        <w:div w:id="1741250692">
          <w:marLeft w:val="0"/>
          <w:marRight w:val="0"/>
          <w:marTop w:val="0"/>
          <w:marBottom w:val="0"/>
          <w:divBdr>
            <w:top w:val="none" w:sz="0" w:space="0" w:color="auto"/>
            <w:left w:val="none" w:sz="0" w:space="0" w:color="auto"/>
            <w:bottom w:val="none" w:sz="0" w:space="0" w:color="auto"/>
            <w:right w:val="none" w:sz="0" w:space="0" w:color="auto"/>
          </w:divBdr>
        </w:div>
        <w:div w:id="1469668549">
          <w:marLeft w:val="0"/>
          <w:marRight w:val="0"/>
          <w:marTop w:val="0"/>
          <w:marBottom w:val="0"/>
          <w:divBdr>
            <w:top w:val="none" w:sz="0" w:space="0" w:color="auto"/>
            <w:left w:val="none" w:sz="0" w:space="0" w:color="auto"/>
            <w:bottom w:val="none" w:sz="0" w:space="0" w:color="auto"/>
            <w:right w:val="none" w:sz="0" w:space="0" w:color="auto"/>
          </w:divBdr>
        </w:div>
        <w:div w:id="353193824">
          <w:marLeft w:val="0"/>
          <w:marRight w:val="0"/>
          <w:marTop w:val="0"/>
          <w:marBottom w:val="0"/>
          <w:divBdr>
            <w:top w:val="none" w:sz="0" w:space="0" w:color="auto"/>
            <w:left w:val="none" w:sz="0" w:space="0" w:color="auto"/>
            <w:bottom w:val="none" w:sz="0" w:space="0" w:color="auto"/>
            <w:right w:val="none" w:sz="0" w:space="0" w:color="auto"/>
          </w:divBdr>
        </w:div>
        <w:div w:id="883368949">
          <w:marLeft w:val="0"/>
          <w:marRight w:val="0"/>
          <w:marTop w:val="0"/>
          <w:marBottom w:val="0"/>
          <w:divBdr>
            <w:top w:val="none" w:sz="0" w:space="0" w:color="auto"/>
            <w:left w:val="none" w:sz="0" w:space="0" w:color="auto"/>
            <w:bottom w:val="none" w:sz="0" w:space="0" w:color="auto"/>
            <w:right w:val="none" w:sz="0" w:space="0" w:color="auto"/>
          </w:divBdr>
        </w:div>
      </w:divsChild>
    </w:div>
    <w:div w:id="116417923">
      <w:bodyDiv w:val="1"/>
      <w:marLeft w:val="0"/>
      <w:marRight w:val="0"/>
      <w:marTop w:val="0"/>
      <w:marBottom w:val="0"/>
      <w:divBdr>
        <w:top w:val="none" w:sz="0" w:space="0" w:color="auto"/>
        <w:left w:val="none" w:sz="0" w:space="0" w:color="auto"/>
        <w:bottom w:val="none" w:sz="0" w:space="0" w:color="auto"/>
        <w:right w:val="none" w:sz="0" w:space="0" w:color="auto"/>
      </w:divBdr>
    </w:div>
    <w:div w:id="122962217">
      <w:bodyDiv w:val="1"/>
      <w:marLeft w:val="0"/>
      <w:marRight w:val="0"/>
      <w:marTop w:val="0"/>
      <w:marBottom w:val="0"/>
      <w:divBdr>
        <w:top w:val="none" w:sz="0" w:space="0" w:color="auto"/>
        <w:left w:val="none" w:sz="0" w:space="0" w:color="auto"/>
        <w:bottom w:val="none" w:sz="0" w:space="0" w:color="auto"/>
        <w:right w:val="none" w:sz="0" w:space="0" w:color="auto"/>
      </w:divBdr>
    </w:div>
    <w:div w:id="132866674">
      <w:bodyDiv w:val="1"/>
      <w:marLeft w:val="0"/>
      <w:marRight w:val="0"/>
      <w:marTop w:val="0"/>
      <w:marBottom w:val="0"/>
      <w:divBdr>
        <w:top w:val="none" w:sz="0" w:space="0" w:color="auto"/>
        <w:left w:val="none" w:sz="0" w:space="0" w:color="auto"/>
        <w:bottom w:val="none" w:sz="0" w:space="0" w:color="auto"/>
        <w:right w:val="none" w:sz="0" w:space="0" w:color="auto"/>
      </w:divBdr>
      <w:divsChild>
        <w:div w:id="1564951946">
          <w:marLeft w:val="0"/>
          <w:marRight w:val="0"/>
          <w:marTop w:val="0"/>
          <w:marBottom w:val="0"/>
          <w:divBdr>
            <w:top w:val="none" w:sz="0" w:space="0" w:color="auto"/>
            <w:left w:val="none" w:sz="0" w:space="0" w:color="auto"/>
            <w:bottom w:val="none" w:sz="0" w:space="0" w:color="auto"/>
            <w:right w:val="none" w:sz="0" w:space="0" w:color="auto"/>
          </w:divBdr>
        </w:div>
        <w:div w:id="1496724537">
          <w:marLeft w:val="0"/>
          <w:marRight w:val="0"/>
          <w:marTop w:val="0"/>
          <w:marBottom w:val="0"/>
          <w:divBdr>
            <w:top w:val="none" w:sz="0" w:space="0" w:color="auto"/>
            <w:left w:val="none" w:sz="0" w:space="0" w:color="auto"/>
            <w:bottom w:val="none" w:sz="0" w:space="0" w:color="auto"/>
            <w:right w:val="none" w:sz="0" w:space="0" w:color="auto"/>
          </w:divBdr>
        </w:div>
        <w:div w:id="408967063">
          <w:marLeft w:val="0"/>
          <w:marRight w:val="0"/>
          <w:marTop w:val="0"/>
          <w:marBottom w:val="0"/>
          <w:divBdr>
            <w:top w:val="none" w:sz="0" w:space="0" w:color="auto"/>
            <w:left w:val="none" w:sz="0" w:space="0" w:color="auto"/>
            <w:bottom w:val="none" w:sz="0" w:space="0" w:color="auto"/>
            <w:right w:val="none" w:sz="0" w:space="0" w:color="auto"/>
          </w:divBdr>
        </w:div>
        <w:div w:id="1569877443">
          <w:marLeft w:val="0"/>
          <w:marRight w:val="0"/>
          <w:marTop w:val="0"/>
          <w:marBottom w:val="0"/>
          <w:divBdr>
            <w:top w:val="none" w:sz="0" w:space="0" w:color="auto"/>
            <w:left w:val="none" w:sz="0" w:space="0" w:color="auto"/>
            <w:bottom w:val="none" w:sz="0" w:space="0" w:color="auto"/>
            <w:right w:val="none" w:sz="0" w:space="0" w:color="auto"/>
          </w:divBdr>
        </w:div>
        <w:div w:id="152376644">
          <w:marLeft w:val="0"/>
          <w:marRight w:val="0"/>
          <w:marTop w:val="0"/>
          <w:marBottom w:val="0"/>
          <w:divBdr>
            <w:top w:val="none" w:sz="0" w:space="0" w:color="auto"/>
            <w:left w:val="none" w:sz="0" w:space="0" w:color="auto"/>
            <w:bottom w:val="none" w:sz="0" w:space="0" w:color="auto"/>
            <w:right w:val="none" w:sz="0" w:space="0" w:color="auto"/>
          </w:divBdr>
        </w:div>
        <w:div w:id="1601718574">
          <w:marLeft w:val="0"/>
          <w:marRight w:val="0"/>
          <w:marTop w:val="0"/>
          <w:marBottom w:val="0"/>
          <w:divBdr>
            <w:top w:val="none" w:sz="0" w:space="0" w:color="auto"/>
            <w:left w:val="none" w:sz="0" w:space="0" w:color="auto"/>
            <w:bottom w:val="none" w:sz="0" w:space="0" w:color="auto"/>
            <w:right w:val="none" w:sz="0" w:space="0" w:color="auto"/>
          </w:divBdr>
        </w:div>
        <w:div w:id="53701511">
          <w:marLeft w:val="0"/>
          <w:marRight w:val="0"/>
          <w:marTop w:val="0"/>
          <w:marBottom w:val="0"/>
          <w:divBdr>
            <w:top w:val="none" w:sz="0" w:space="0" w:color="auto"/>
            <w:left w:val="none" w:sz="0" w:space="0" w:color="auto"/>
            <w:bottom w:val="none" w:sz="0" w:space="0" w:color="auto"/>
            <w:right w:val="none" w:sz="0" w:space="0" w:color="auto"/>
          </w:divBdr>
        </w:div>
        <w:div w:id="1015230367">
          <w:marLeft w:val="0"/>
          <w:marRight w:val="0"/>
          <w:marTop w:val="0"/>
          <w:marBottom w:val="0"/>
          <w:divBdr>
            <w:top w:val="none" w:sz="0" w:space="0" w:color="auto"/>
            <w:left w:val="none" w:sz="0" w:space="0" w:color="auto"/>
            <w:bottom w:val="none" w:sz="0" w:space="0" w:color="auto"/>
            <w:right w:val="none" w:sz="0" w:space="0" w:color="auto"/>
          </w:divBdr>
        </w:div>
      </w:divsChild>
    </w:div>
    <w:div w:id="151794452">
      <w:bodyDiv w:val="1"/>
      <w:marLeft w:val="0"/>
      <w:marRight w:val="0"/>
      <w:marTop w:val="0"/>
      <w:marBottom w:val="0"/>
      <w:divBdr>
        <w:top w:val="none" w:sz="0" w:space="0" w:color="auto"/>
        <w:left w:val="none" w:sz="0" w:space="0" w:color="auto"/>
        <w:bottom w:val="none" w:sz="0" w:space="0" w:color="auto"/>
        <w:right w:val="none" w:sz="0" w:space="0" w:color="auto"/>
      </w:divBdr>
    </w:div>
    <w:div w:id="183566800">
      <w:bodyDiv w:val="1"/>
      <w:marLeft w:val="0"/>
      <w:marRight w:val="0"/>
      <w:marTop w:val="0"/>
      <w:marBottom w:val="0"/>
      <w:divBdr>
        <w:top w:val="none" w:sz="0" w:space="0" w:color="auto"/>
        <w:left w:val="none" w:sz="0" w:space="0" w:color="auto"/>
        <w:bottom w:val="none" w:sz="0" w:space="0" w:color="auto"/>
        <w:right w:val="none" w:sz="0" w:space="0" w:color="auto"/>
      </w:divBdr>
    </w:div>
    <w:div w:id="192771314">
      <w:bodyDiv w:val="1"/>
      <w:marLeft w:val="0"/>
      <w:marRight w:val="0"/>
      <w:marTop w:val="0"/>
      <w:marBottom w:val="0"/>
      <w:divBdr>
        <w:top w:val="none" w:sz="0" w:space="0" w:color="auto"/>
        <w:left w:val="none" w:sz="0" w:space="0" w:color="auto"/>
        <w:bottom w:val="none" w:sz="0" w:space="0" w:color="auto"/>
        <w:right w:val="none" w:sz="0" w:space="0" w:color="auto"/>
      </w:divBdr>
    </w:div>
    <w:div w:id="202910154">
      <w:bodyDiv w:val="1"/>
      <w:marLeft w:val="0"/>
      <w:marRight w:val="0"/>
      <w:marTop w:val="0"/>
      <w:marBottom w:val="0"/>
      <w:divBdr>
        <w:top w:val="none" w:sz="0" w:space="0" w:color="auto"/>
        <w:left w:val="none" w:sz="0" w:space="0" w:color="auto"/>
        <w:bottom w:val="none" w:sz="0" w:space="0" w:color="auto"/>
        <w:right w:val="none" w:sz="0" w:space="0" w:color="auto"/>
      </w:divBdr>
    </w:div>
    <w:div w:id="203948430">
      <w:bodyDiv w:val="1"/>
      <w:marLeft w:val="0"/>
      <w:marRight w:val="0"/>
      <w:marTop w:val="0"/>
      <w:marBottom w:val="0"/>
      <w:divBdr>
        <w:top w:val="none" w:sz="0" w:space="0" w:color="auto"/>
        <w:left w:val="none" w:sz="0" w:space="0" w:color="auto"/>
        <w:bottom w:val="none" w:sz="0" w:space="0" w:color="auto"/>
        <w:right w:val="none" w:sz="0" w:space="0" w:color="auto"/>
      </w:divBdr>
    </w:div>
    <w:div w:id="223493900">
      <w:bodyDiv w:val="1"/>
      <w:marLeft w:val="0"/>
      <w:marRight w:val="0"/>
      <w:marTop w:val="0"/>
      <w:marBottom w:val="0"/>
      <w:divBdr>
        <w:top w:val="none" w:sz="0" w:space="0" w:color="auto"/>
        <w:left w:val="none" w:sz="0" w:space="0" w:color="auto"/>
        <w:bottom w:val="none" w:sz="0" w:space="0" w:color="auto"/>
        <w:right w:val="none" w:sz="0" w:space="0" w:color="auto"/>
      </w:divBdr>
      <w:divsChild>
        <w:div w:id="682971686">
          <w:marLeft w:val="0"/>
          <w:marRight w:val="0"/>
          <w:marTop w:val="0"/>
          <w:marBottom w:val="0"/>
          <w:divBdr>
            <w:top w:val="none" w:sz="0" w:space="0" w:color="auto"/>
            <w:left w:val="none" w:sz="0" w:space="0" w:color="auto"/>
            <w:bottom w:val="none" w:sz="0" w:space="0" w:color="auto"/>
            <w:right w:val="none" w:sz="0" w:space="0" w:color="auto"/>
          </w:divBdr>
        </w:div>
        <w:div w:id="268046804">
          <w:marLeft w:val="0"/>
          <w:marRight w:val="0"/>
          <w:marTop w:val="0"/>
          <w:marBottom w:val="0"/>
          <w:divBdr>
            <w:top w:val="none" w:sz="0" w:space="0" w:color="auto"/>
            <w:left w:val="none" w:sz="0" w:space="0" w:color="auto"/>
            <w:bottom w:val="none" w:sz="0" w:space="0" w:color="auto"/>
            <w:right w:val="none" w:sz="0" w:space="0" w:color="auto"/>
          </w:divBdr>
        </w:div>
        <w:div w:id="63264134">
          <w:marLeft w:val="0"/>
          <w:marRight w:val="0"/>
          <w:marTop w:val="0"/>
          <w:marBottom w:val="0"/>
          <w:divBdr>
            <w:top w:val="none" w:sz="0" w:space="0" w:color="auto"/>
            <w:left w:val="none" w:sz="0" w:space="0" w:color="auto"/>
            <w:bottom w:val="none" w:sz="0" w:space="0" w:color="auto"/>
            <w:right w:val="none" w:sz="0" w:space="0" w:color="auto"/>
          </w:divBdr>
        </w:div>
        <w:div w:id="368339639">
          <w:marLeft w:val="0"/>
          <w:marRight w:val="0"/>
          <w:marTop w:val="0"/>
          <w:marBottom w:val="0"/>
          <w:divBdr>
            <w:top w:val="none" w:sz="0" w:space="0" w:color="auto"/>
            <w:left w:val="none" w:sz="0" w:space="0" w:color="auto"/>
            <w:bottom w:val="none" w:sz="0" w:space="0" w:color="auto"/>
            <w:right w:val="none" w:sz="0" w:space="0" w:color="auto"/>
          </w:divBdr>
        </w:div>
        <w:div w:id="389228770">
          <w:marLeft w:val="0"/>
          <w:marRight w:val="0"/>
          <w:marTop w:val="0"/>
          <w:marBottom w:val="0"/>
          <w:divBdr>
            <w:top w:val="none" w:sz="0" w:space="0" w:color="auto"/>
            <w:left w:val="none" w:sz="0" w:space="0" w:color="auto"/>
            <w:bottom w:val="none" w:sz="0" w:space="0" w:color="auto"/>
            <w:right w:val="none" w:sz="0" w:space="0" w:color="auto"/>
          </w:divBdr>
        </w:div>
        <w:div w:id="155538676">
          <w:marLeft w:val="0"/>
          <w:marRight w:val="0"/>
          <w:marTop w:val="0"/>
          <w:marBottom w:val="0"/>
          <w:divBdr>
            <w:top w:val="none" w:sz="0" w:space="0" w:color="auto"/>
            <w:left w:val="none" w:sz="0" w:space="0" w:color="auto"/>
            <w:bottom w:val="none" w:sz="0" w:space="0" w:color="auto"/>
            <w:right w:val="none" w:sz="0" w:space="0" w:color="auto"/>
          </w:divBdr>
        </w:div>
        <w:div w:id="737241842">
          <w:marLeft w:val="0"/>
          <w:marRight w:val="0"/>
          <w:marTop w:val="0"/>
          <w:marBottom w:val="0"/>
          <w:divBdr>
            <w:top w:val="none" w:sz="0" w:space="0" w:color="auto"/>
            <w:left w:val="none" w:sz="0" w:space="0" w:color="auto"/>
            <w:bottom w:val="none" w:sz="0" w:space="0" w:color="auto"/>
            <w:right w:val="none" w:sz="0" w:space="0" w:color="auto"/>
          </w:divBdr>
        </w:div>
        <w:div w:id="2075934568">
          <w:marLeft w:val="0"/>
          <w:marRight w:val="0"/>
          <w:marTop w:val="0"/>
          <w:marBottom w:val="0"/>
          <w:divBdr>
            <w:top w:val="none" w:sz="0" w:space="0" w:color="auto"/>
            <w:left w:val="none" w:sz="0" w:space="0" w:color="auto"/>
            <w:bottom w:val="none" w:sz="0" w:space="0" w:color="auto"/>
            <w:right w:val="none" w:sz="0" w:space="0" w:color="auto"/>
          </w:divBdr>
        </w:div>
      </w:divsChild>
    </w:div>
    <w:div w:id="227614203">
      <w:bodyDiv w:val="1"/>
      <w:marLeft w:val="0"/>
      <w:marRight w:val="0"/>
      <w:marTop w:val="0"/>
      <w:marBottom w:val="0"/>
      <w:divBdr>
        <w:top w:val="none" w:sz="0" w:space="0" w:color="auto"/>
        <w:left w:val="none" w:sz="0" w:space="0" w:color="auto"/>
        <w:bottom w:val="none" w:sz="0" w:space="0" w:color="auto"/>
        <w:right w:val="none" w:sz="0" w:space="0" w:color="auto"/>
      </w:divBdr>
    </w:div>
    <w:div w:id="238642015">
      <w:bodyDiv w:val="1"/>
      <w:marLeft w:val="0"/>
      <w:marRight w:val="0"/>
      <w:marTop w:val="0"/>
      <w:marBottom w:val="0"/>
      <w:divBdr>
        <w:top w:val="none" w:sz="0" w:space="0" w:color="auto"/>
        <w:left w:val="none" w:sz="0" w:space="0" w:color="auto"/>
        <w:bottom w:val="none" w:sz="0" w:space="0" w:color="auto"/>
        <w:right w:val="none" w:sz="0" w:space="0" w:color="auto"/>
      </w:divBdr>
    </w:div>
    <w:div w:id="313609553">
      <w:bodyDiv w:val="1"/>
      <w:marLeft w:val="0"/>
      <w:marRight w:val="0"/>
      <w:marTop w:val="0"/>
      <w:marBottom w:val="0"/>
      <w:divBdr>
        <w:top w:val="none" w:sz="0" w:space="0" w:color="auto"/>
        <w:left w:val="none" w:sz="0" w:space="0" w:color="auto"/>
        <w:bottom w:val="none" w:sz="0" w:space="0" w:color="auto"/>
        <w:right w:val="none" w:sz="0" w:space="0" w:color="auto"/>
      </w:divBdr>
    </w:div>
    <w:div w:id="415832101">
      <w:bodyDiv w:val="1"/>
      <w:marLeft w:val="0"/>
      <w:marRight w:val="0"/>
      <w:marTop w:val="0"/>
      <w:marBottom w:val="0"/>
      <w:divBdr>
        <w:top w:val="none" w:sz="0" w:space="0" w:color="auto"/>
        <w:left w:val="none" w:sz="0" w:space="0" w:color="auto"/>
        <w:bottom w:val="none" w:sz="0" w:space="0" w:color="auto"/>
        <w:right w:val="none" w:sz="0" w:space="0" w:color="auto"/>
      </w:divBdr>
    </w:div>
    <w:div w:id="420682611">
      <w:bodyDiv w:val="1"/>
      <w:marLeft w:val="0"/>
      <w:marRight w:val="0"/>
      <w:marTop w:val="0"/>
      <w:marBottom w:val="0"/>
      <w:divBdr>
        <w:top w:val="none" w:sz="0" w:space="0" w:color="auto"/>
        <w:left w:val="none" w:sz="0" w:space="0" w:color="auto"/>
        <w:bottom w:val="none" w:sz="0" w:space="0" w:color="auto"/>
        <w:right w:val="none" w:sz="0" w:space="0" w:color="auto"/>
      </w:divBdr>
    </w:div>
    <w:div w:id="421341763">
      <w:bodyDiv w:val="1"/>
      <w:marLeft w:val="0"/>
      <w:marRight w:val="0"/>
      <w:marTop w:val="0"/>
      <w:marBottom w:val="0"/>
      <w:divBdr>
        <w:top w:val="none" w:sz="0" w:space="0" w:color="auto"/>
        <w:left w:val="none" w:sz="0" w:space="0" w:color="auto"/>
        <w:bottom w:val="none" w:sz="0" w:space="0" w:color="auto"/>
        <w:right w:val="none" w:sz="0" w:space="0" w:color="auto"/>
      </w:divBdr>
    </w:div>
    <w:div w:id="425266942">
      <w:bodyDiv w:val="1"/>
      <w:marLeft w:val="0"/>
      <w:marRight w:val="0"/>
      <w:marTop w:val="0"/>
      <w:marBottom w:val="0"/>
      <w:divBdr>
        <w:top w:val="none" w:sz="0" w:space="0" w:color="auto"/>
        <w:left w:val="none" w:sz="0" w:space="0" w:color="auto"/>
        <w:bottom w:val="none" w:sz="0" w:space="0" w:color="auto"/>
        <w:right w:val="none" w:sz="0" w:space="0" w:color="auto"/>
      </w:divBdr>
    </w:div>
    <w:div w:id="493960655">
      <w:bodyDiv w:val="1"/>
      <w:marLeft w:val="0"/>
      <w:marRight w:val="0"/>
      <w:marTop w:val="0"/>
      <w:marBottom w:val="0"/>
      <w:divBdr>
        <w:top w:val="none" w:sz="0" w:space="0" w:color="auto"/>
        <w:left w:val="none" w:sz="0" w:space="0" w:color="auto"/>
        <w:bottom w:val="none" w:sz="0" w:space="0" w:color="auto"/>
        <w:right w:val="none" w:sz="0" w:space="0" w:color="auto"/>
      </w:divBdr>
    </w:div>
    <w:div w:id="499389324">
      <w:bodyDiv w:val="1"/>
      <w:marLeft w:val="0"/>
      <w:marRight w:val="0"/>
      <w:marTop w:val="0"/>
      <w:marBottom w:val="0"/>
      <w:divBdr>
        <w:top w:val="none" w:sz="0" w:space="0" w:color="auto"/>
        <w:left w:val="none" w:sz="0" w:space="0" w:color="auto"/>
        <w:bottom w:val="none" w:sz="0" w:space="0" w:color="auto"/>
        <w:right w:val="none" w:sz="0" w:space="0" w:color="auto"/>
      </w:divBdr>
    </w:div>
    <w:div w:id="653223263">
      <w:bodyDiv w:val="1"/>
      <w:marLeft w:val="0"/>
      <w:marRight w:val="0"/>
      <w:marTop w:val="0"/>
      <w:marBottom w:val="0"/>
      <w:divBdr>
        <w:top w:val="none" w:sz="0" w:space="0" w:color="auto"/>
        <w:left w:val="none" w:sz="0" w:space="0" w:color="auto"/>
        <w:bottom w:val="none" w:sz="0" w:space="0" w:color="auto"/>
        <w:right w:val="none" w:sz="0" w:space="0" w:color="auto"/>
      </w:divBdr>
    </w:div>
    <w:div w:id="653682672">
      <w:bodyDiv w:val="1"/>
      <w:marLeft w:val="0"/>
      <w:marRight w:val="0"/>
      <w:marTop w:val="0"/>
      <w:marBottom w:val="0"/>
      <w:divBdr>
        <w:top w:val="none" w:sz="0" w:space="0" w:color="auto"/>
        <w:left w:val="none" w:sz="0" w:space="0" w:color="auto"/>
        <w:bottom w:val="none" w:sz="0" w:space="0" w:color="auto"/>
        <w:right w:val="none" w:sz="0" w:space="0" w:color="auto"/>
      </w:divBdr>
    </w:div>
    <w:div w:id="686102117">
      <w:bodyDiv w:val="1"/>
      <w:marLeft w:val="0"/>
      <w:marRight w:val="0"/>
      <w:marTop w:val="0"/>
      <w:marBottom w:val="0"/>
      <w:divBdr>
        <w:top w:val="none" w:sz="0" w:space="0" w:color="auto"/>
        <w:left w:val="none" w:sz="0" w:space="0" w:color="auto"/>
        <w:bottom w:val="none" w:sz="0" w:space="0" w:color="auto"/>
        <w:right w:val="none" w:sz="0" w:space="0" w:color="auto"/>
      </w:divBdr>
    </w:div>
    <w:div w:id="694234461">
      <w:bodyDiv w:val="1"/>
      <w:marLeft w:val="0"/>
      <w:marRight w:val="0"/>
      <w:marTop w:val="0"/>
      <w:marBottom w:val="0"/>
      <w:divBdr>
        <w:top w:val="none" w:sz="0" w:space="0" w:color="auto"/>
        <w:left w:val="none" w:sz="0" w:space="0" w:color="auto"/>
        <w:bottom w:val="none" w:sz="0" w:space="0" w:color="auto"/>
        <w:right w:val="none" w:sz="0" w:space="0" w:color="auto"/>
      </w:divBdr>
    </w:div>
    <w:div w:id="695080364">
      <w:bodyDiv w:val="1"/>
      <w:marLeft w:val="0"/>
      <w:marRight w:val="0"/>
      <w:marTop w:val="0"/>
      <w:marBottom w:val="0"/>
      <w:divBdr>
        <w:top w:val="none" w:sz="0" w:space="0" w:color="auto"/>
        <w:left w:val="none" w:sz="0" w:space="0" w:color="auto"/>
        <w:bottom w:val="none" w:sz="0" w:space="0" w:color="auto"/>
        <w:right w:val="none" w:sz="0" w:space="0" w:color="auto"/>
      </w:divBdr>
    </w:div>
    <w:div w:id="703675668">
      <w:bodyDiv w:val="1"/>
      <w:marLeft w:val="0"/>
      <w:marRight w:val="0"/>
      <w:marTop w:val="0"/>
      <w:marBottom w:val="0"/>
      <w:divBdr>
        <w:top w:val="none" w:sz="0" w:space="0" w:color="auto"/>
        <w:left w:val="none" w:sz="0" w:space="0" w:color="auto"/>
        <w:bottom w:val="none" w:sz="0" w:space="0" w:color="auto"/>
        <w:right w:val="none" w:sz="0" w:space="0" w:color="auto"/>
      </w:divBdr>
    </w:div>
    <w:div w:id="732585223">
      <w:bodyDiv w:val="1"/>
      <w:marLeft w:val="0"/>
      <w:marRight w:val="0"/>
      <w:marTop w:val="0"/>
      <w:marBottom w:val="0"/>
      <w:divBdr>
        <w:top w:val="none" w:sz="0" w:space="0" w:color="auto"/>
        <w:left w:val="none" w:sz="0" w:space="0" w:color="auto"/>
        <w:bottom w:val="none" w:sz="0" w:space="0" w:color="auto"/>
        <w:right w:val="none" w:sz="0" w:space="0" w:color="auto"/>
      </w:divBdr>
    </w:div>
    <w:div w:id="734085884">
      <w:bodyDiv w:val="1"/>
      <w:marLeft w:val="0"/>
      <w:marRight w:val="0"/>
      <w:marTop w:val="0"/>
      <w:marBottom w:val="0"/>
      <w:divBdr>
        <w:top w:val="none" w:sz="0" w:space="0" w:color="auto"/>
        <w:left w:val="none" w:sz="0" w:space="0" w:color="auto"/>
        <w:bottom w:val="none" w:sz="0" w:space="0" w:color="auto"/>
        <w:right w:val="none" w:sz="0" w:space="0" w:color="auto"/>
      </w:divBdr>
    </w:div>
    <w:div w:id="741297271">
      <w:bodyDiv w:val="1"/>
      <w:marLeft w:val="0"/>
      <w:marRight w:val="0"/>
      <w:marTop w:val="0"/>
      <w:marBottom w:val="0"/>
      <w:divBdr>
        <w:top w:val="none" w:sz="0" w:space="0" w:color="auto"/>
        <w:left w:val="none" w:sz="0" w:space="0" w:color="auto"/>
        <w:bottom w:val="none" w:sz="0" w:space="0" w:color="auto"/>
        <w:right w:val="none" w:sz="0" w:space="0" w:color="auto"/>
      </w:divBdr>
    </w:div>
    <w:div w:id="765688577">
      <w:bodyDiv w:val="1"/>
      <w:marLeft w:val="0"/>
      <w:marRight w:val="0"/>
      <w:marTop w:val="0"/>
      <w:marBottom w:val="0"/>
      <w:divBdr>
        <w:top w:val="none" w:sz="0" w:space="0" w:color="auto"/>
        <w:left w:val="none" w:sz="0" w:space="0" w:color="auto"/>
        <w:bottom w:val="none" w:sz="0" w:space="0" w:color="auto"/>
        <w:right w:val="none" w:sz="0" w:space="0" w:color="auto"/>
      </w:divBdr>
    </w:div>
    <w:div w:id="779489604">
      <w:bodyDiv w:val="1"/>
      <w:marLeft w:val="0"/>
      <w:marRight w:val="0"/>
      <w:marTop w:val="0"/>
      <w:marBottom w:val="0"/>
      <w:divBdr>
        <w:top w:val="none" w:sz="0" w:space="0" w:color="auto"/>
        <w:left w:val="none" w:sz="0" w:space="0" w:color="auto"/>
        <w:bottom w:val="none" w:sz="0" w:space="0" w:color="auto"/>
        <w:right w:val="none" w:sz="0" w:space="0" w:color="auto"/>
      </w:divBdr>
    </w:div>
    <w:div w:id="830802491">
      <w:bodyDiv w:val="1"/>
      <w:marLeft w:val="0"/>
      <w:marRight w:val="0"/>
      <w:marTop w:val="0"/>
      <w:marBottom w:val="0"/>
      <w:divBdr>
        <w:top w:val="none" w:sz="0" w:space="0" w:color="auto"/>
        <w:left w:val="none" w:sz="0" w:space="0" w:color="auto"/>
        <w:bottom w:val="none" w:sz="0" w:space="0" w:color="auto"/>
        <w:right w:val="none" w:sz="0" w:space="0" w:color="auto"/>
      </w:divBdr>
    </w:div>
    <w:div w:id="845246991">
      <w:bodyDiv w:val="1"/>
      <w:marLeft w:val="0"/>
      <w:marRight w:val="0"/>
      <w:marTop w:val="0"/>
      <w:marBottom w:val="0"/>
      <w:divBdr>
        <w:top w:val="none" w:sz="0" w:space="0" w:color="auto"/>
        <w:left w:val="none" w:sz="0" w:space="0" w:color="auto"/>
        <w:bottom w:val="none" w:sz="0" w:space="0" w:color="auto"/>
        <w:right w:val="none" w:sz="0" w:space="0" w:color="auto"/>
      </w:divBdr>
    </w:div>
    <w:div w:id="891770845">
      <w:bodyDiv w:val="1"/>
      <w:marLeft w:val="0"/>
      <w:marRight w:val="0"/>
      <w:marTop w:val="0"/>
      <w:marBottom w:val="0"/>
      <w:divBdr>
        <w:top w:val="none" w:sz="0" w:space="0" w:color="auto"/>
        <w:left w:val="none" w:sz="0" w:space="0" w:color="auto"/>
        <w:bottom w:val="none" w:sz="0" w:space="0" w:color="auto"/>
        <w:right w:val="none" w:sz="0" w:space="0" w:color="auto"/>
      </w:divBdr>
    </w:div>
    <w:div w:id="897789504">
      <w:bodyDiv w:val="1"/>
      <w:marLeft w:val="0"/>
      <w:marRight w:val="0"/>
      <w:marTop w:val="0"/>
      <w:marBottom w:val="0"/>
      <w:divBdr>
        <w:top w:val="none" w:sz="0" w:space="0" w:color="auto"/>
        <w:left w:val="none" w:sz="0" w:space="0" w:color="auto"/>
        <w:bottom w:val="none" w:sz="0" w:space="0" w:color="auto"/>
        <w:right w:val="none" w:sz="0" w:space="0" w:color="auto"/>
      </w:divBdr>
    </w:div>
    <w:div w:id="915281487">
      <w:bodyDiv w:val="1"/>
      <w:marLeft w:val="0"/>
      <w:marRight w:val="0"/>
      <w:marTop w:val="0"/>
      <w:marBottom w:val="0"/>
      <w:divBdr>
        <w:top w:val="none" w:sz="0" w:space="0" w:color="auto"/>
        <w:left w:val="none" w:sz="0" w:space="0" w:color="auto"/>
        <w:bottom w:val="none" w:sz="0" w:space="0" w:color="auto"/>
        <w:right w:val="none" w:sz="0" w:space="0" w:color="auto"/>
      </w:divBdr>
    </w:div>
    <w:div w:id="921721513">
      <w:bodyDiv w:val="1"/>
      <w:marLeft w:val="0"/>
      <w:marRight w:val="0"/>
      <w:marTop w:val="0"/>
      <w:marBottom w:val="0"/>
      <w:divBdr>
        <w:top w:val="none" w:sz="0" w:space="0" w:color="auto"/>
        <w:left w:val="none" w:sz="0" w:space="0" w:color="auto"/>
        <w:bottom w:val="none" w:sz="0" w:space="0" w:color="auto"/>
        <w:right w:val="none" w:sz="0" w:space="0" w:color="auto"/>
      </w:divBdr>
    </w:div>
    <w:div w:id="929701515">
      <w:bodyDiv w:val="1"/>
      <w:marLeft w:val="0"/>
      <w:marRight w:val="0"/>
      <w:marTop w:val="0"/>
      <w:marBottom w:val="0"/>
      <w:divBdr>
        <w:top w:val="none" w:sz="0" w:space="0" w:color="auto"/>
        <w:left w:val="none" w:sz="0" w:space="0" w:color="auto"/>
        <w:bottom w:val="none" w:sz="0" w:space="0" w:color="auto"/>
        <w:right w:val="none" w:sz="0" w:space="0" w:color="auto"/>
      </w:divBdr>
    </w:div>
    <w:div w:id="942883784">
      <w:bodyDiv w:val="1"/>
      <w:marLeft w:val="0"/>
      <w:marRight w:val="0"/>
      <w:marTop w:val="0"/>
      <w:marBottom w:val="0"/>
      <w:divBdr>
        <w:top w:val="none" w:sz="0" w:space="0" w:color="auto"/>
        <w:left w:val="none" w:sz="0" w:space="0" w:color="auto"/>
        <w:bottom w:val="none" w:sz="0" w:space="0" w:color="auto"/>
        <w:right w:val="none" w:sz="0" w:space="0" w:color="auto"/>
      </w:divBdr>
    </w:div>
    <w:div w:id="950435339">
      <w:bodyDiv w:val="1"/>
      <w:marLeft w:val="0"/>
      <w:marRight w:val="0"/>
      <w:marTop w:val="0"/>
      <w:marBottom w:val="0"/>
      <w:divBdr>
        <w:top w:val="none" w:sz="0" w:space="0" w:color="auto"/>
        <w:left w:val="none" w:sz="0" w:space="0" w:color="auto"/>
        <w:bottom w:val="none" w:sz="0" w:space="0" w:color="auto"/>
        <w:right w:val="none" w:sz="0" w:space="0" w:color="auto"/>
      </w:divBdr>
    </w:div>
    <w:div w:id="957420443">
      <w:bodyDiv w:val="1"/>
      <w:marLeft w:val="0"/>
      <w:marRight w:val="0"/>
      <w:marTop w:val="0"/>
      <w:marBottom w:val="0"/>
      <w:divBdr>
        <w:top w:val="none" w:sz="0" w:space="0" w:color="auto"/>
        <w:left w:val="none" w:sz="0" w:space="0" w:color="auto"/>
        <w:bottom w:val="none" w:sz="0" w:space="0" w:color="auto"/>
        <w:right w:val="none" w:sz="0" w:space="0" w:color="auto"/>
      </w:divBdr>
    </w:div>
    <w:div w:id="993946624">
      <w:bodyDiv w:val="1"/>
      <w:marLeft w:val="0"/>
      <w:marRight w:val="0"/>
      <w:marTop w:val="0"/>
      <w:marBottom w:val="0"/>
      <w:divBdr>
        <w:top w:val="none" w:sz="0" w:space="0" w:color="auto"/>
        <w:left w:val="none" w:sz="0" w:space="0" w:color="auto"/>
        <w:bottom w:val="none" w:sz="0" w:space="0" w:color="auto"/>
        <w:right w:val="none" w:sz="0" w:space="0" w:color="auto"/>
      </w:divBdr>
    </w:div>
    <w:div w:id="997804779">
      <w:bodyDiv w:val="1"/>
      <w:marLeft w:val="0"/>
      <w:marRight w:val="0"/>
      <w:marTop w:val="0"/>
      <w:marBottom w:val="0"/>
      <w:divBdr>
        <w:top w:val="none" w:sz="0" w:space="0" w:color="auto"/>
        <w:left w:val="none" w:sz="0" w:space="0" w:color="auto"/>
        <w:bottom w:val="none" w:sz="0" w:space="0" w:color="auto"/>
        <w:right w:val="none" w:sz="0" w:space="0" w:color="auto"/>
      </w:divBdr>
    </w:div>
    <w:div w:id="1002659078">
      <w:bodyDiv w:val="1"/>
      <w:marLeft w:val="0"/>
      <w:marRight w:val="0"/>
      <w:marTop w:val="0"/>
      <w:marBottom w:val="0"/>
      <w:divBdr>
        <w:top w:val="none" w:sz="0" w:space="0" w:color="auto"/>
        <w:left w:val="none" w:sz="0" w:space="0" w:color="auto"/>
        <w:bottom w:val="none" w:sz="0" w:space="0" w:color="auto"/>
        <w:right w:val="none" w:sz="0" w:space="0" w:color="auto"/>
      </w:divBdr>
    </w:div>
    <w:div w:id="1046946898">
      <w:bodyDiv w:val="1"/>
      <w:marLeft w:val="0"/>
      <w:marRight w:val="0"/>
      <w:marTop w:val="0"/>
      <w:marBottom w:val="0"/>
      <w:divBdr>
        <w:top w:val="none" w:sz="0" w:space="0" w:color="auto"/>
        <w:left w:val="none" w:sz="0" w:space="0" w:color="auto"/>
        <w:bottom w:val="none" w:sz="0" w:space="0" w:color="auto"/>
        <w:right w:val="none" w:sz="0" w:space="0" w:color="auto"/>
      </w:divBdr>
    </w:div>
    <w:div w:id="1073550753">
      <w:bodyDiv w:val="1"/>
      <w:marLeft w:val="0"/>
      <w:marRight w:val="0"/>
      <w:marTop w:val="0"/>
      <w:marBottom w:val="0"/>
      <w:divBdr>
        <w:top w:val="none" w:sz="0" w:space="0" w:color="auto"/>
        <w:left w:val="none" w:sz="0" w:space="0" w:color="auto"/>
        <w:bottom w:val="none" w:sz="0" w:space="0" w:color="auto"/>
        <w:right w:val="none" w:sz="0" w:space="0" w:color="auto"/>
      </w:divBdr>
    </w:div>
    <w:div w:id="1162358664">
      <w:bodyDiv w:val="1"/>
      <w:marLeft w:val="0"/>
      <w:marRight w:val="0"/>
      <w:marTop w:val="0"/>
      <w:marBottom w:val="0"/>
      <w:divBdr>
        <w:top w:val="none" w:sz="0" w:space="0" w:color="auto"/>
        <w:left w:val="none" w:sz="0" w:space="0" w:color="auto"/>
        <w:bottom w:val="none" w:sz="0" w:space="0" w:color="auto"/>
        <w:right w:val="none" w:sz="0" w:space="0" w:color="auto"/>
      </w:divBdr>
    </w:div>
    <w:div w:id="1184056865">
      <w:bodyDiv w:val="1"/>
      <w:marLeft w:val="0"/>
      <w:marRight w:val="0"/>
      <w:marTop w:val="0"/>
      <w:marBottom w:val="0"/>
      <w:divBdr>
        <w:top w:val="none" w:sz="0" w:space="0" w:color="auto"/>
        <w:left w:val="none" w:sz="0" w:space="0" w:color="auto"/>
        <w:bottom w:val="none" w:sz="0" w:space="0" w:color="auto"/>
        <w:right w:val="none" w:sz="0" w:space="0" w:color="auto"/>
      </w:divBdr>
      <w:divsChild>
        <w:div w:id="23558462">
          <w:marLeft w:val="0"/>
          <w:marRight w:val="0"/>
          <w:marTop w:val="0"/>
          <w:marBottom w:val="0"/>
          <w:divBdr>
            <w:top w:val="none" w:sz="0" w:space="0" w:color="auto"/>
            <w:left w:val="none" w:sz="0" w:space="0" w:color="auto"/>
            <w:bottom w:val="none" w:sz="0" w:space="0" w:color="auto"/>
            <w:right w:val="none" w:sz="0" w:space="0" w:color="auto"/>
          </w:divBdr>
        </w:div>
        <w:div w:id="1807965077">
          <w:marLeft w:val="0"/>
          <w:marRight w:val="0"/>
          <w:marTop w:val="0"/>
          <w:marBottom w:val="0"/>
          <w:divBdr>
            <w:top w:val="none" w:sz="0" w:space="0" w:color="auto"/>
            <w:left w:val="none" w:sz="0" w:space="0" w:color="auto"/>
            <w:bottom w:val="none" w:sz="0" w:space="0" w:color="auto"/>
            <w:right w:val="none" w:sz="0" w:space="0" w:color="auto"/>
          </w:divBdr>
        </w:div>
        <w:div w:id="338048151">
          <w:marLeft w:val="0"/>
          <w:marRight w:val="0"/>
          <w:marTop w:val="0"/>
          <w:marBottom w:val="0"/>
          <w:divBdr>
            <w:top w:val="none" w:sz="0" w:space="0" w:color="auto"/>
            <w:left w:val="none" w:sz="0" w:space="0" w:color="auto"/>
            <w:bottom w:val="none" w:sz="0" w:space="0" w:color="auto"/>
            <w:right w:val="none" w:sz="0" w:space="0" w:color="auto"/>
          </w:divBdr>
        </w:div>
        <w:div w:id="218395778">
          <w:marLeft w:val="0"/>
          <w:marRight w:val="0"/>
          <w:marTop w:val="0"/>
          <w:marBottom w:val="0"/>
          <w:divBdr>
            <w:top w:val="none" w:sz="0" w:space="0" w:color="auto"/>
            <w:left w:val="none" w:sz="0" w:space="0" w:color="auto"/>
            <w:bottom w:val="none" w:sz="0" w:space="0" w:color="auto"/>
            <w:right w:val="none" w:sz="0" w:space="0" w:color="auto"/>
          </w:divBdr>
        </w:div>
        <w:div w:id="1274436892">
          <w:marLeft w:val="0"/>
          <w:marRight w:val="0"/>
          <w:marTop w:val="0"/>
          <w:marBottom w:val="0"/>
          <w:divBdr>
            <w:top w:val="none" w:sz="0" w:space="0" w:color="auto"/>
            <w:left w:val="none" w:sz="0" w:space="0" w:color="auto"/>
            <w:bottom w:val="none" w:sz="0" w:space="0" w:color="auto"/>
            <w:right w:val="none" w:sz="0" w:space="0" w:color="auto"/>
          </w:divBdr>
        </w:div>
        <w:div w:id="589461982">
          <w:marLeft w:val="0"/>
          <w:marRight w:val="0"/>
          <w:marTop w:val="0"/>
          <w:marBottom w:val="0"/>
          <w:divBdr>
            <w:top w:val="none" w:sz="0" w:space="0" w:color="auto"/>
            <w:left w:val="none" w:sz="0" w:space="0" w:color="auto"/>
            <w:bottom w:val="none" w:sz="0" w:space="0" w:color="auto"/>
            <w:right w:val="none" w:sz="0" w:space="0" w:color="auto"/>
          </w:divBdr>
        </w:div>
        <w:div w:id="1824813637">
          <w:marLeft w:val="0"/>
          <w:marRight w:val="0"/>
          <w:marTop w:val="0"/>
          <w:marBottom w:val="0"/>
          <w:divBdr>
            <w:top w:val="none" w:sz="0" w:space="0" w:color="auto"/>
            <w:left w:val="none" w:sz="0" w:space="0" w:color="auto"/>
            <w:bottom w:val="none" w:sz="0" w:space="0" w:color="auto"/>
            <w:right w:val="none" w:sz="0" w:space="0" w:color="auto"/>
          </w:divBdr>
        </w:div>
        <w:div w:id="1500735217">
          <w:marLeft w:val="0"/>
          <w:marRight w:val="0"/>
          <w:marTop w:val="0"/>
          <w:marBottom w:val="0"/>
          <w:divBdr>
            <w:top w:val="none" w:sz="0" w:space="0" w:color="auto"/>
            <w:left w:val="none" w:sz="0" w:space="0" w:color="auto"/>
            <w:bottom w:val="none" w:sz="0" w:space="0" w:color="auto"/>
            <w:right w:val="none" w:sz="0" w:space="0" w:color="auto"/>
          </w:divBdr>
        </w:div>
        <w:div w:id="1382905799">
          <w:marLeft w:val="0"/>
          <w:marRight w:val="0"/>
          <w:marTop w:val="0"/>
          <w:marBottom w:val="0"/>
          <w:divBdr>
            <w:top w:val="none" w:sz="0" w:space="0" w:color="auto"/>
            <w:left w:val="none" w:sz="0" w:space="0" w:color="auto"/>
            <w:bottom w:val="none" w:sz="0" w:space="0" w:color="auto"/>
            <w:right w:val="none" w:sz="0" w:space="0" w:color="auto"/>
          </w:divBdr>
        </w:div>
        <w:div w:id="1255893458">
          <w:marLeft w:val="0"/>
          <w:marRight w:val="0"/>
          <w:marTop w:val="0"/>
          <w:marBottom w:val="0"/>
          <w:divBdr>
            <w:top w:val="none" w:sz="0" w:space="0" w:color="auto"/>
            <w:left w:val="none" w:sz="0" w:space="0" w:color="auto"/>
            <w:bottom w:val="none" w:sz="0" w:space="0" w:color="auto"/>
            <w:right w:val="none" w:sz="0" w:space="0" w:color="auto"/>
          </w:divBdr>
        </w:div>
        <w:div w:id="1328091581">
          <w:marLeft w:val="0"/>
          <w:marRight w:val="0"/>
          <w:marTop w:val="0"/>
          <w:marBottom w:val="0"/>
          <w:divBdr>
            <w:top w:val="none" w:sz="0" w:space="0" w:color="auto"/>
            <w:left w:val="none" w:sz="0" w:space="0" w:color="auto"/>
            <w:bottom w:val="none" w:sz="0" w:space="0" w:color="auto"/>
            <w:right w:val="none" w:sz="0" w:space="0" w:color="auto"/>
          </w:divBdr>
        </w:div>
        <w:div w:id="504634060">
          <w:marLeft w:val="0"/>
          <w:marRight w:val="0"/>
          <w:marTop w:val="0"/>
          <w:marBottom w:val="0"/>
          <w:divBdr>
            <w:top w:val="none" w:sz="0" w:space="0" w:color="auto"/>
            <w:left w:val="none" w:sz="0" w:space="0" w:color="auto"/>
            <w:bottom w:val="none" w:sz="0" w:space="0" w:color="auto"/>
            <w:right w:val="none" w:sz="0" w:space="0" w:color="auto"/>
          </w:divBdr>
        </w:div>
        <w:div w:id="193621381">
          <w:marLeft w:val="0"/>
          <w:marRight w:val="0"/>
          <w:marTop w:val="0"/>
          <w:marBottom w:val="0"/>
          <w:divBdr>
            <w:top w:val="none" w:sz="0" w:space="0" w:color="auto"/>
            <w:left w:val="none" w:sz="0" w:space="0" w:color="auto"/>
            <w:bottom w:val="none" w:sz="0" w:space="0" w:color="auto"/>
            <w:right w:val="none" w:sz="0" w:space="0" w:color="auto"/>
          </w:divBdr>
        </w:div>
        <w:div w:id="726224136">
          <w:marLeft w:val="0"/>
          <w:marRight w:val="0"/>
          <w:marTop w:val="0"/>
          <w:marBottom w:val="0"/>
          <w:divBdr>
            <w:top w:val="none" w:sz="0" w:space="0" w:color="auto"/>
            <w:left w:val="none" w:sz="0" w:space="0" w:color="auto"/>
            <w:bottom w:val="none" w:sz="0" w:space="0" w:color="auto"/>
            <w:right w:val="none" w:sz="0" w:space="0" w:color="auto"/>
          </w:divBdr>
        </w:div>
      </w:divsChild>
    </w:div>
    <w:div w:id="1210528119">
      <w:bodyDiv w:val="1"/>
      <w:marLeft w:val="0"/>
      <w:marRight w:val="0"/>
      <w:marTop w:val="0"/>
      <w:marBottom w:val="0"/>
      <w:divBdr>
        <w:top w:val="none" w:sz="0" w:space="0" w:color="auto"/>
        <w:left w:val="none" w:sz="0" w:space="0" w:color="auto"/>
        <w:bottom w:val="none" w:sz="0" w:space="0" w:color="auto"/>
        <w:right w:val="none" w:sz="0" w:space="0" w:color="auto"/>
      </w:divBdr>
    </w:div>
    <w:div w:id="1255557513">
      <w:bodyDiv w:val="1"/>
      <w:marLeft w:val="0"/>
      <w:marRight w:val="0"/>
      <w:marTop w:val="0"/>
      <w:marBottom w:val="0"/>
      <w:divBdr>
        <w:top w:val="none" w:sz="0" w:space="0" w:color="auto"/>
        <w:left w:val="none" w:sz="0" w:space="0" w:color="auto"/>
        <w:bottom w:val="none" w:sz="0" w:space="0" w:color="auto"/>
        <w:right w:val="none" w:sz="0" w:space="0" w:color="auto"/>
      </w:divBdr>
    </w:div>
    <w:div w:id="1278415903">
      <w:bodyDiv w:val="1"/>
      <w:marLeft w:val="0"/>
      <w:marRight w:val="0"/>
      <w:marTop w:val="0"/>
      <w:marBottom w:val="0"/>
      <w:divBdr>
        <w:top w:val="none" w:sz="0" w:space="0" w:color="auto"/>
        <w:left w:val="none" w:sz="0" w:space="0" w:color="auto"/>
        <w:bottom w:val="none" w:sz="0" w:space="0" w:color="auto"/>
        <w:right w:val="none" w:sz="0" w:space="0" w:color="auto"/>
      </w:divBdr>
    </w:div>
    <w:div w:id="1284844886">
      <w:bodyDiv w:val="1"/>
      <w:marLeft w:val="0"/>
      <w:marRight w:val="0"/>
      <w:marTop w:val="0"/>
      <w:marBottom w:val="0"/>
      <w:divBdr>
        <w:top w:val="none" w:sz="0" w:space="0" w:color="auto"/>
        <w:left w:val="none" w:sz="0" w:space="0" w:color="auto"/>
        <w:bottom w:val="none" w:sz="0" w:space="0" w:color="auto"/>
        <w:right w:val="none" w:sz="0" w:space="0" w:color="auto"/>
      </w:divBdr>
    </w:div>
    <w:div w:id="1342657999">
      <w:bodyDiv w:val="1"/>
      <w:marLeft w:val="0"/>
      <w:marRight w:val="0"/>
      <w:marTop w:val="0"/>
      <w:marBottom w:val="0"/>
      <w:divBdr>
        <w:top w:val="none" w:sz="0" w:space="0" w:color="auto"/>
        <w:left w:val="none" w:sz="0" w:space="0" w:color="auto"/>
        <w:bottom w:val="none" w:sz="0" w:space="0" w:color="auto"/>
        <w:right w:val="none" w:sz="0" w:space="0" w:color="auto"/>
      </w:divBdr>
    </w:div>
    <w:div w:id="1355156282">
      <w:bodyDiv w:val="1"/>
      <w:marLeft w:val="0"/>
      <w:marRight w:val="0"/>
      <w:marTop w:val="0"/>
      <w:marBottom w:val="0"/>
      <w:divBdr>
        <w:top w:val="none" w:sz="0" w:space="0" w:color="auto"/>
        <w:left w:val="none" w:sz="0" w:space="0" w:color="auto"/>
        <w:bottom w:val="none" w:sz="0" w:space="0" w:color="auto"/>
        <w:right w:val="none" w:sz="0" w:space="0" w:color="auto"/>
      </w:divBdr>
    </w:div>
    <w:div w:id="1371224071">
      <w:bodyDiv w:val="1"/>
      <w:marLeft w:val="0"/>
      <w:marRight w:val="0"/>
      <w:marTop w:val="0"/>
      <w:marBottom w:val="0"/>
      <w:divBdr>
        <w:top w:val="none" w:sz="0" w:space="0" w:color="auto"/>
        <w:left w:val="none" w:sz="0" w:space="0" w:color="auto"/>
        <w:bottom w:val="none" w:sz="0" w:space="0" w:color="auto"/>
        <w:right w:val="none" w:sz="0" w:space="0" w:color="auto"/>
      </w:divBdr>
    </w:div>
    <w:div w:id="1402363522">
      <w:bodyDiv w:val="1"/>
      <w:marLeft w:val="0"/>
      <w:marRight w:val="0"/>
      <w:marTop w:val="0"/>
      <w:marBottom w:val="0"/>
      <w:divBdr>
        <w:top w:val="none" w:sz="0" w:space="0" w:color="auto"/>
        <w:left w:val="none" w:sz="0" w:space="0" w:color="auto"/>
        <w:bottom w:val="none" w:sz="0" w:space="0" w:color="auto"/>
        <w:right w:val="none" w:sz="0" w:space="0" w:color="auto"/>
      </w:divBdr>
    </w:div>
    <w:div w:id="1408454420">
      <w:bodyDiv w:val="1"/>
      <w:marLeft w:val="0"/>
      <w:marRight w:val="0"/>
      <w:marTop w:val="0"/>
      <w:marBottom w:val="0"/>
      <w:divBdr>
        <w:top w:val="none" w:sz="0" w:space="0" w:color="auto"/>
        <w:left w:val="none" w:sz="0" w:space="0" w:color="auto"/>
        <w:bottom w:val="none" w:sz="0" w:space="0" w:color="auto"/>
        <w:right w:val="none" w:sz="0" w:space="0" w:color="auto"/>
      </w:divBdr>
    </w:div>
    <w:div w:id="1563365374">
      <w:bodyDiv w:val="1"/>
      <w:marLeft w:val="0"/>
      <w:marRight w:val="0"/>
      <w:marTop w:val="0"/>
      <w:marBottom w:val="0"/>
      <w:divBdr>
        <w:top w:val="none" w:sz="0" w:space="0" w:color="auto"/>
        <w:left w:val="none" w:sz="0" w:space="0" w:color="auto"/>
        <w:bottom w:val="none" w:sz="0" w:space="0" w:color="auto"/>
        <w:right w:val="none" w:sz="0" w:space="0" w:color="auto"/>
      </w:divBdr>
    </w:div>
    <w:div w:id="1619679113">
      <w:bodyDiv w:val="1"/>
      <w:marLeft w:val="0"/>
      <w:marRight w:val="0"/>
      <w:marTop w:val="0"/>
      <w:marBottom w:val="0"/>
      <w:divBdr>
        <w:top w:val="none" w:sz="0" w:space="0" w:color="auto"/>
        <w:left w:val="none" w:sz="0" w:space="0" w:color="auto"/>
        <w:bottom w:val="none" w:sz="0" w:space="0" w:color="auto"/>
        <w:right w:val="none" w:sz="0" w:space="0" w:color="auto"/>
      </w:divBdr>
    </w:div>
    <w:div w:id="1632243503">
      <w:bodyDiv w:val="1"/>
      <w:marLeft w:val="0"/>
      <w:marRight w:val="0"/>
      <w:marTop w:val="0"/>
      <w:marBottom w:val="0"/>
      <w:divBdr>
        <w:top w:val="none" w:sz="0" w:space="0" w:color="auto"/>
        <w:left w:val="none" w:sz="0" w:space="0" w:color="auto"/>
        <w:bottom w:val="none" w:sz="0" w:space="0" w:color="auto"/>
        <w:right w:val="none" w:sz="0" w:space="0" w:color="auto"/>
      </w:divBdr>
    </w:div>
    <w:div w:id="1644851775">
      <w:bodyDiv w:val="1"/>
      <w:marLeft w:val="0"/>
      <w:marRight w:val="0"/>
      <w:marTop w:val="0"/>
      <w:marBottom w:val="0"/>
      <w:divBdr>
        <w:top w:val="none" w:sz="0" w:space="0" w:color="auto"/>
        <w:left w:val="none" w:sz="0" w:space="0" w:color="auto"/>
        <w:bottom w:val="none" w:sz="0" w:space="0" w:color="auto"/>
        <w:right w:val="none" w:sz="0" w:space="0" w:color="auto"/>
      </w:divBdr>
    </w:div>
    <w:div w:id="1694576111">
      <w:bodyDiv w:val="1"/>
      <w:marLeft w:val="0"/>
      <w:marRight w:val="0"/>
      <w:marTop w:val="0"/>
      <w:marBottom w:val="0"/>
      <w:divBdr>
        <w:top w:val="none" w:sz="0" w:space="0" w:color="auto"/>
        <w:left w:val="none" w:sz="0" w:space="0" w:color="auto"/>
        <w:bottom w:val="none" w:sz="0" w:space="0" w:color="auto"/>
        <w:right w:val="none" w:sz="0" w:space="0" w:color="auto"/>
      </w:divBdr>
    </w:div>
    <w:div w:id="1734890069">
      <w:bodyDiv w:val="1"/>
      <w:marLeft w:val="0"/>
      <w:marRight w:val="0"/>
      <w:marTop w:val="0"/>
      <w:marBottom w:val="0"/>
      <w:divBdr>
        <w:top w:val="none" w:sz="0" w:space="0" w:color="auto"/>
        <w:left w:val="none" w:sz="0" w:space="0" w:color="auto"/>
        <w:bottom w:val="none" w:sz="0" w:space="0" w:color="auto"/>
        <w:right w:val="none" w:sz="0" w:space="0" w:color="auto"/>
      </w:divBdr>
    </w:div>
    <w:div w:id="1752655541">
      <w:bodyDiv w:val="1"/>
      <w:marLeft w:val="0"/>
      <w:marRight w:val="0"/>
      <w:marTop w:val="0"/>
      <w:marBottom w:val="0"/>
      <w:divBdr>
        <w:top w:val="none" w:sz="0" w:space="0" w:color="auto"/>
        <w:left w:val="none" w:sz="0" w:space="0" w:color="auto"/>
        <w:bottom w:val="none" w:sz="0" w:space="0" w:color="auto"/>
        <w:right w:val="none" w:sz="0" w:space="0" w:color="auto"/>
      </w:divBdr>
    </w:div>
    <w:div w:id="1796636087">
      <w:bodyDiv w:val="1"/>
      <w:marLeft w:val="0"/>
      <w:marRight w:val="0"/>
      <w:marTop w:val="0"/>
      <w:marBottom w:val="0"/>
      <w:divBdr>
        <w:top w:val="none" w:sz="0" w:space="0" w:color="auto"/>
        <w:left w:val="none" w:sz="0" w:space="0" w:color="auto"/>
        <w:bottom w:val="none" w:sz="0" w:space="0" w:color="auto"/>
        <w:right w:val="none" w:sz="0" w:space="0" w:color="auto"/>
      </w:divBdr>
    </w:div>
    <w:div w:id="1806312314">
      <w:bodyDiv w:val="1"/>
      <w:marLeft w:val="0"/>
      <w:marRight w:val="0"/>
      <w:marTop w:val="0"/>
      <w:marBottom w:val="0"/>
      <w:divBdr>
        <w:top w:val="none" w:sz="0" w:space="0" w:color="auto"/>
        <w:left w:val="none" w:sz="0" w:space="0" w:color="auto"/>
        <w:bottom w:val="none" w:sz="0" w:space="0" w:color="auto"/>
        <w:right w:val="none" w:sz="0" w:space="0" w:color="auto"/>
      </w:divBdr>
    </w:div>
    <w:div w:id="1806774910">
      <w:bodyDiv w:val="1"/>
      <w:marLeft w:val="0"/>
      <w:marRight w:val="0"/>
      <w:marTop w:val="0"/>
      <w:marBottom w:val="0"/>
      <w:divBdr>
        <w:top w:val="none" w:sz="0" w:space="0" w:color="auto"/>
        <w:left w:val="none" w:sz="0" w:space="0" w:color="auto"/>
        <w:bottom w:val="none" w:sz="0" w:space="0" w:color="auto"/>
        <w:right w:val="none" w:sz="0" w:space="0" w:color="auto"/>
      </w:divBdr>
    </w:div>
    <w:div w:id="1890258882">
      <w:bodyDiv w:val="1"/>
      <w:marLeft w:val="0"/>
      <w:marRight w:val="0"/>
      <w:marTop w:val="0"/>
      <w:marBottom w:val="0"/>
      <w:divBdr>
        <w:top w:val="none" w:sz="0" w:space="0" w:color="auto"/>
        <w:left w:val="none" w:sz="0" w:space="0" w:color="auto"/>
        <w:bottom w:val="none" w:sz="0" w:space="0" w:color="auto"/>
        <w:right w:val="none" w:sz="0" w:space="0" w:color="auto"/>
      </w:divBdr>
    </w:div>
    <w:div w:id="1900435628">
      <w:bodyDiv w:val="1"/>
      <w:marLeft w:val="0"/>
      <w:marRight w:val="0"/>
      <w:marTop w:val="0"/>
      <w:marBottom w:val="0"/>
      <w:divBdr>
        <w:top w:val="none" w:sz="0" w:space="0" w:color="auto"/>
        <w:left w:val="none" w:sz="0" w:space="0" w:color="auto"/>
        <w:bottom w:val="none" w:sz="0" w:space="0" w:color="auto"/>
        <w:right w:val="none" w:sz="0" w:space="0" w:color="auto"/>
      </w:divBdr>
    </w:div>
    <w:div w:id="1965843751">
      <w:bodyDiv w:val="1"/>
      <w:marLeft w:val="0"/>
      <w:marRight w:val="0"/>
      <w:marTop w:val="0"/>
      <w:marBottom w:val="0"/>
      <w:divBdr>
        <w:top w:val="none" w:sz="0" w:space="0" w:color="auto"/>
        <w:left w:val="none" w:sz="0" w:space="0" w:color="auto"/>
        <w:bottom w:val="none" w:sz="0" w:space="0" w:color="auto"/>
        <w:right w:val="none" w:sz="0" w:space="0" w:color="auto"/>
      </w:divBdr>
    </w:div>
    <w:div w:id="1966882272">
      <w:bodyDiv w:val="1"/>
      <w:marLeft w:val="0"/>
      <w:marRight w:val="0"/>
      <w:marTop w:val="0"/>
      <w:marBottom w:val="0"/>
      <w:divBdr>
        <w:top w:val="none" w:sz="0" w:space="0" w:color="auto"/>
        <w:left w:val="none" w:sz="0" w:space="0" w:color="auto"/>
        <w:bottom w:val="none" w:sz="0" w:space="0" w:color="auto"/>
        <w:right w:val="none" w:sz="0" w:space="0" w:color="auto"/>
      </w:divBdr>
    </w:div>
    <w:div w:id="2004890392">
      <w:bodyDiv w:val="1"/>
      <w:marLeft w:val="0"/>
      <w:marRight w:val="0"/>
      <w:marTop w:val="0"/>
      <w:marBottom w:val="0"/>
      <w:divBdr>
        <w:top w:val="none" w:sz="0" w:space="0" w:color="auto"/>
        <w:left w:val="none" w:sz="0" w:space="0" w:color="auto"/>
        <w:bottom w:val="none" w:sz="0" w:space="0" w:color="auto"/>
        <w:right w:val="none" w:sz="0" w:space="0" w:color="auto"/>
      </w:divBdr>
    </w:div>
    <w:div w:id="207600930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microsoft.com/office/2016/09/relationships/commentsIds" Target="commentsIds.xml"/><Relationship Id="rId7" Type="http://schemas.openxmlformats.org/officeDocument/2006/relationships/footnotes" Target="footnotes.xml"/><Relationship Id="rId12" Type="http://schemas.openxmlformats.org/officeDocument/2006/relationships/comments" Target="comments.xml"/><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package" Target="embeddings/Microsoft_PowerPoint_Slide1.sldx"/><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4.png"/><Relationship Id="rId22"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Version="6">
  <b:Source>
    <b:Tag>Vul19</b:Tag>
    <b:SourceType>ConferenceProceedings</b:SourceType>
    <b:Guid>{A0A2E795-33A2-4296-B701-22506D69C404}</b:Guid>
    <b:Title>Cloud-based M&amp;S for Trails and Exercises</b:Title>
    <b:Year>2019</b:Year>
    <b:Author>
      <b:Author>
        <b:NameList>
          <b:Person>
            <b:Last>Vullings</b:Last>
            <b:First>Erik,</b:First>
            <b:Middle>van Campen, S., Hameete, P., Hendriks, M.</b:Middle>
          </b:Person>
        </b:NameList>
      </b:Author>
    </b:Author>
    <b:ConferenceName>30th International Forum for the Military and Civil Simulation, Training and Education Community (ITEC)</b:ConferenceName>
    <b:City>Stockholm</b:City>
    <b:RefOrder>2</b:RefOrder>
  </b:Source>
  <b:Source>
    <b:Tag>Lop18</b:Tag>
    <b:SourceType>ArticleInAPeriodical</b:SourceType>
    <b:Guid>{5115B457-45A9-4F8A-8FEF-555BC1CB76AA}</b:Guid>
    <b:Title>Microscopic Traffic Simulation using SUMO</b:Title>
    <b:Year>2018</b:Year>
    <b:Author>
      <b:Author>
        <b:NameList>
          <b:Person>
            <b:Last>Lopez</b:Last>
            <b:First>P.</b:First>
            <b:Middle>A., Behrisch, M., Bieker-Walz, L., Erdmann, J., Flötteröd, Y.-P., Hilbrich, R., … Wießner, E.</b:Middle>
          </b:Person>
        </b:NameList>
      </b:Author>
    </b:Author>
    <b:PeriodicalTitle>21st International Conference on Intelligent Transportation Systems (ITSC)</b:PeriodicalTitle>
    <b:Pages>2575–2582</b:Pages>
    <b:RefOrder>8</b:RefOrder>
  </b:Source>
  <b:Source>
    <b:Tag>Mer13</b:Tag>
    <b:SourceType>ConferenceProceedings</b:SourceType>
    <b:Guid>{C57B6A81-7C63-4438-AD7A-2ED59E4B9D23}</b:Guid>
    <b:Title>The International Wildfire Simulation Training Project: 3D serious game-based training and exercising of wildfire response professionals</b:Title>
    <b:Year>2013</b:Year>
    <b:City>Vale of Glamorgan</b:City>
    <b:ConferenceName>UK Wildfire Conference 2013</b:ConferenceName>
    <b:LCID>en-GB</b:LCID>
    <b:Author>
      <b:Author>
        <b:NameList>
          <b:Person>
            <b:Last>Meresse</b:Last>
            <b:First>Philippe,</b:First>
            <b:Middle>Turpin, Eric, Boosman, Martijn, Van Campen, Steven</b:Middle>
          </b:Person>
        </b:NameList>
      </b:Author>
    </b:Author>
    <b:RefOrder>7</b:RefOrder>
  </b:Source>
  <b:Source>
    <b:Tag>Bar17</b:Tag>
    <b:SourceType>ArticleInAPeriodical</b:SourceType>
    <b:Guid>{4ACC5DF5-BF22-4C2D-A67A-BA390BF88673}</b:Guid>
    <b:Title>Comparison of Simulators Used for Education and Practical Training of the Critical Infrastructure Staff</b:Title>
    <b:Pages>279-293</b:Pages>
    <b:Year>2017</b:Year>
    <b:Author>
      <b:Author>
        <b:NameList>
          <b:Person>
            <b:Last>Barta</b:Last>
            <b:First>Jiri</b:First>
          </b:Person>
        </b:NameList>
      </b:Author>
    </b:Author>
    <b:PeriodicalTitle>E-learning (vol 9): Effective Development of Teachers’ Skills in the Area of ICT and E-learning</b:PeriodicalTitle>
    <b:RefOrder>6</b:RefOrder>
  </b:Source>
  <b:Source>
    <b:Tag>Lam15</b:Tag>
    <b:SourceType>ConferenceProceedings</b:SourceType>
    <b:Guid>{6E5C0D26-5A7F-4570-9E45-7C32A75F3E0C}</b:Guid>
    <b:Title>Introspect Model: Competency Assessment in the Virtual World</b:Title>
    <b:Year>2015</b:Year>
    <b:Author>
      <b:Author>
        <b:NameList>
          <b:Person>
            <b:Last>Lamb</b:Last>
            <b:First>Katherine,</b:First>
            <b:Middle>Booseman, Martijn, Davies, Jim</b:Middle>
          </b:Person>
        </b:NameList>
      </b:Author>
    </b:Author>
    <b:ConferenceName>Proceedings of the ISCRAM 2015</b:ConferenceName>
    <b:City>Kristiansand</b:City>
    <b:RefOrder>5</b:RefOrder>
  </b:Source>
  <b:Source>
    <b:Tag>XVR19</b:Tag>
    <b:SourceType>InternetSite</b:SourceType>
    <b:Guid>{63C428CD-678E-45E4-BAB0-FF938DFCF71B}</b:Guid>
    <b:Title>XVR simulation</b:Title>
    <b:Year>2019</b:Year>
    <b:Month>04</b:Month>
    <b:Day>30</b:Day>
    <b:Author>
      <b:Author>
        <b:NameList>
          <b:Person>
            <b:Last>XVR</b:Last>
          </b:Person>
        </b:NameList>
      </b:Author>
    </b:Author>
    <b:URL>https://www.xvrsim.com/en/</b:URL>
    <b:LCID>en-GB</b:LCID>
    <b:RefOrder>4</b:RefOrder>
  </b:Source>
  <b:Source>
    <b:Tag>Nav15</b:Tag>
    <b:SourceType>ConferenceProceedings</b:SourceType>
    <b:Guid>{FCCF4F45-D268-4311-8E69-92AB04188F11}</b:Guid>
    <b:Author>
      <b:Author>
        <b:NameList>
          <b:Person>
            <b:Last>Navarro</b:Last>
            <b:First>Laurent,</b:First>
            <b:Middle>Flacher, Fabien, Meyer, Christophe</b:Middle>
          </b:Person>
        </b:NameList>
      </b:Author>
    </b:Author>
    <b:Title>SE-Star: A Large-Scale Human Behavior Simulation for Planning, Decision-Making and Training </b:Title>
    <b:Year>2015</b:Year>
    <b:ConferenceName>Proceedings of the AAMAS 2015</b:ConferenceName>
    <b:City>Istanbul</b:City>
    <b:RefOrder>3</b:RefOrder>
  </b:Source>
  <b:Source>
    <b:Tag>Dri191</b:Tag>
    <b:SourceType>InternetSite</b:SourceType>
    <b:Guid>{E4F9B718-4C05-428F-9212-030558ADB289}</b:Guid>
    <b:Title>copper</b:Title>
    <b:Year>2019</b:Year>
    <b:Author>
      <b:Author>
        <b:NameList>
          <b:Person>
            <b:Last>Driver+</b:Last>
          </b:Person>
        </b:NameList>
      </b:Author>
    </b:Author>
    <b:URL>https://github.com/DRIVER-EU/copper</b:URL>
    <b:RefOrder>11</b:RefOrder>
  </b:Source>
  <b:Source>
    <b:Tag>Dri192</b:Tag>
    <b:SourceType>InternetSite</b:SourceType>
    <b:Guid>{8DBC4D0E-98AB-45B0-B604-53335AD24504}</b:Guid>
    <b:Author>
      <b:Author>
        <b:NameList>
          <b:Person>
            <b:Last>Driver+</b:Last>
          </b:Person>
        </b:NameList>
      </b:Author>
    </b:Author>
    <b:Title>sumo-connector</b:Title>
    <b:Year>2019</b:Year>
    <b:URL>https://github.com/DRIVER-EU/sumo-connector</b:URL>
    <b:RefOrder>10</b:RefOrder>
  </b:Source>
  <b:Source>
    <b:Tag>SUM19</b:Tag>
    <b:SourceType>InternetSite</b:SourceType>
    <b:Guid>{D3AFDBE5-56D4-44C8-A8E9-E6A3D9C006D5}</b:Guid>
    <b:Title>TraCI</b:Title>
    <b:Year>2019</b:Year>
    <b:Author>
      <b:Author>
        <b:NameList>
          <b:Person>
            <b:Last>SUMO</b:Last>
          </b:Person>
        </b:NameList>
      </b:Author>
    </b:Author>
    <b:URL>https://sumo.dlr.de/wiki/TraCI</b:URL>
    <b:RefOrder>9</b:RefOrder>
  </b:Source>
  <b:Source>
    <b:Tag>Dri19</b:Tag>
    <b:SourceType>InternetSite</b:SourceType>
    <b:Guid>{5564CA4E-95C4-45EA-AA0B-9E068D24375E}</b:Guid>
    <b:Author>
      <b:Author>
        <b:NameList>
          <b:Person>
            <b:Last>Driver+</b:Last>
          </b:Person>
        </b:NameList>
      </b:Author>
    </b:Author>
    <b:Title>Driver+ project</b:Title>
    <b:Year>2019</b:Year>
    <b:URL>https://www.driver-project.eu/driver-project/</b:URL>
    <b:RefOrder>1</b:RefOrder>
  </b:Source>
  <b:Source>
    <b:Tag>Dri193</b:Tag>
    <b:SourceType>InternetSite</b:SourceType>
    <b:Guid>{332953B2-261E-46C1-8024-7FF332C3B8A5}</b:Guid>
    <b:Author>
      <b:Author>
        <b:NameList>
          <b:Person>
            <b:Last>Driver+</b:Last>
          </b:Person>
        </b:NameList>
      </b:Author>
    </b:Author>
    <b:Title>Driver-EU</b:Title>
    <b:Year>2019</b:Year>
    <b:URL>https://github.com/DRIVER-EU</b:URL>
    <b:RefOrder>12</b:RefOrder>
  </b:Source>
</b:Sources>
</file>

<file path=customXml/itemProps1.xml><?xml version="1.0" encoding="utf-8"?>
<ds:datastoreItem xmlns:ds="http://schemas.openxmlformats.org/officeDocument/2006/customXml" ds:itemID="{428CA191-DC45-4220-8B1A-66CBE8AB1E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3140</Words>
  <Characters>19783</Characters>
  <Application>Microsoft Office Word</Application>
  <DocSecurity>0</DocSecurity>
  <Lines>164</Lines>
  <Paragraphs>45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LinksUpToDate>false</LinksUpToDate>
  <CharactersWithSpaces>22878</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cp:lastPrinted>2012-05-17T10:36:00Z</cp:lastPrinted>
  <dcterms:created xsi:type="dcterms:W3CDTF">2019-03-11T14:32:00Z</dcterms:created>
  <dcterms:modified xsi:type="dcterms:W3CDTF">2019-05-02T11:46:00Z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d3b87a12-9458-36ca-817f-7726b381510b</vt:lpwstr>
  </property>
  <property fmtid="{D5CDD505-2E9C-101B-9397-08002B2CF9AE}" pid="24" name="Mendeley Citation Style_1">
    <vt:lpwstr>http://www.zotero.org/styles/apa</vt:lpwstr>
  </property>
  <property fmtid="{D5CDD505-2E9C-101B-9397-08002B2CF9AE}" pid="25" name="ZOTERO_PREF_1">
    <vt:lpwstr>&lt;data data-version="3" zotero-version="5.0.34"&gt;&lt;session id="unWUjSw1"/&gt;&lt;style id="http://www.zotero.org/styles/apa" locale="en-US" hasBibliography="1" bibliographyStyleHasBeenSet="1"/&gt;&lt;prefs&gt;&lt;pref name="fieldType" value="Field"/&gt;&lt;pref name="automaticJourn</vt:lpwstr>
  </property>
  <property fmtid="{D5CDD505-2E9C-101B-9397-08002B2CF9AE}" pid="26" name="ZOTERO_PREF_2">
    <vt:lpwstr>alAbbreviations" value="false"/&gt;&lt;pref name="noteType" value="0"/&gt;&lt;/prefs&gt;&lt;/data&gt;</vt:lpwstr>
  </property>
</Properties>
</file>