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X GTS France, ThereSIS</w:t>
      </w:r>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he Netherlands Organisation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E7A5D97"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w:t>
      </w:r>
      <w:r w:rsidR="00EC1004">
        <w:rPr>
          <w:lang w:val="en-GB"/>
        </w:rPr>
        <w:t>-</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w:t>
      </w:r>
      <w:r w:rsidR="00EC1004">
        <w:rPr>
          <w:lang w:val="en-GB"/>
        </w:rPr>
        <w:t>,</w:t>
      </w:r>
      <w:r w:rsidR="00582572" w:rsidRPr="00582572">
        <w:rPr>
          <w:lang w:val="en-GB"/>
        </w:rPr>
        <w:t xml:space="preserve"> is established for demonstration of the connected systems.</w:t>
      </w:r>
    </w:p>
    <w:p w14:paraId="4F4D5210" w14:textId="4194B777" w:rsidR="00527955" w:rsidRPr="00EF7D4C" w:rsidRDefault="00E80B22" w:rsidP="00A406B5">
      <w:pPr>
        <w:pStyle w:val="Section"/>
      </w:pPr>
      <w:r w:rsidRPr="00EF7D4C">
        <w:t>Introduction</w:t>
      </w:r>
    </w:p>
    <w:p w14:paraId="5A42D5D8" w14:textId="0EB93C9B"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w:t>
      </w:r>
      <w:r w:rsidR="00EC1004" w:rsidRPr="004E7BA6">
        <w:t>test</w:t>
      </w:r>
      <w:r w:rsidR="00EC1004">
        <w:t>-</w:t>
      </w:r>
      <w:r w:rsidRPr="004E7BA6">
        <w:t>bed, based on the distributed messaging platform Apache Kafka</w:t>
      </w:r>
      <w:r w:rsidR="00DA2A9E">
        <w:t xml:space="preserve"> </w:t>
      </w:r>
      <w:sdt>
        <w:sdtPr>
          <w:id w:val="-492649666"/>
          <w:citation/>
        </w:sdtPr>
        <w:sdtEndPr/>
        <w:sdtContent>
          <w:r w:rsidR="00DA2A9E">
            <w:fldChar w:fldCharType="begin"/>
          </w:r>
          <w:ins w:id="1" w:author="Autor">
            <w:r w:rsidR="001F27BB">
              <w:instrText xml:space="preserve">CITATION Dri19 \l 1031 </w:instrText>
            </w:r>
          </w:ins>
          <w:del w:id="2" w:author="Autor">
            <w:r w:rsidR="00DA2A9E" w:rsidRPr="008504C8" w:rsidDel="001F27BB">
              <w:delInstrText xml:space="preserve"> CITATION Dri19 \l 1031 </w:delInstrText>
            </w:r>
          </w:del>
          <w:r w:rsidR="00DA2A9E">
            <w:fldChar w:fldCharType="separate"/>
          </w:r>
          <w:r w:rsidR="001F27BB">
            <w:rPr>
              <w:noProof/>
            </w:rPr>
            <w:t>(Driver+, Driving Innovation in Crisis Management for European Resilience, 2019)</w:t>
          </w:r>
          <w:r w:rsidR="00DA2A9E">
            <w:fldChar w:fldCharType="end"/>
          </w:r>
        </w:sdtContent>
      </w:sdt>
      <w:r w:rsidRPr="004E7BA6">
        <w:t>. Different solutions and simulators were succ</w:t>
      </w:r>
      <w:r w:rsidR="00554D80" w:rsidRPr="004E7BA6">
        <w:t>essfully connected to this test</w:t>
      </w:r>
      <w:r w:rsidR="00C62BEE">
        <w:t>-</w:t>
      </w:r>
      <w:r w:rsidRPr="004E7BA6">
        <w:t>bed</w:t>
      </w:r>
      <w:r w:rsidR="00EC1004">
        <w:t xml:space="preserve"> in order</w:t>
      </w:r>
      <w:r w:rsidRPr="004E7BA6">
        <w:t xml:space="preserve"> to meet the needs of proposed training and experiments.</w:t>
      </w:r>
      <w:r w:rsidR="00401711" w:rsidRPr="004E7BA6">
        <w:t xml:space="preserve"> </w:t>
      </w:r>
    </w:p>
    <w:p w14:paraId="35655667" w14:textId="2F2A1380"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w:t>
      </w:r>
      <w:r w:rsidR="00806D95">
        <w:t>,</w:t>
      </w:r>
      <w:r w:rsidR="00505B52">
        <w:t xml:space="preserve">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47B880A9" w:rsidR="00187CAF" w:rsidRDefault="00754890" w:rsidP="00754890">
      <w:pPr>
        <w:ind w:left="284" w:firstLine="283"/>
      </w:pPr>
      <w:bookmarkStart w:id="3" w:name="_Ref785791"/>
      <w:r>
        <w:t>T</w:t>
      </w:r>
      <w:r w:rsidR="00952BEF">
        <w:t xml:space="preserve">his paper </w:t>
      </w:r>
      <w:r w:rsidR="00806D95">
        <w:t>aim</w:t>
      </w:r>
      <w:r w:rsidR="00952BEF">
        <w:t xml:space="preserve">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w:t>
      </w:r>
      <w:r w:rsidR="00952BEF">
        <w:lastRenderedPageBreak/>
        <w:t xml:space="preserve">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806D95">
        <w:t xml:space="preserve">the </w:t>
      </w:r>
      <w:r w:rsidR="002F5F3F">
        <w:t xml:space="preserve">conclusion is made </w:t>
      </w:r>
      <w:r w:rsidR="00F53CDB">
        <w:t>and the</w:t>
      </w:r>
      <w:r w:rsidR="002F5F3F">
        <w:t xml:space="preserve"> planned work in the next phase is presented.</w:t>
      </w:r>
    </w:p>
    <w:bookmarkEnd w:id="3"/>
    <w:p w14:paraId="698A15CF" w14:textId="42BE3985" w:rsidR="00DA4AC1" w:rsidRDefault="00C62BEE" w:rsidP="00E80B22">
      <w:pPr>
        <w:pStyle w:val="Section"/>
      </w:pPr>
      <w:r>
        <w:t>Test-</w:t>
      </w:r>
      <w:r w:rsidR="003847D0">
        <w:t>bed and s</w:t>
      </w:r>
      <w:r w:rsidR="004F0443">
        <w:t>imulators</w:t>
      </w:r>
    </w:p>
    <w:p w14:paraId="0C5658D5" w14:textId="7DF864CF"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with different aspects</w:t>
      </w:r>
      <w:r w:rsidR="00806D95">
        <w:t>,</w:t>
      </w:r>
      <w:r w:rsidR="00C05A0A">
        <w:t xml:space="preserve">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C67B65">
      <w:pPr>
        <w:pStyle w:val="Subsection"/>
      </w:pPr>
      <w:r w:rsidRPr="00884C46">
        <w:t xml:space="preserve">Driver+ </w:t>
      </w:r>
      <w:r w:rsidR="00C62BEE" w:rsidRPr="00884C46">
        <w:t>Test</w:t>
      </w:r>
      <w:r w:rsidR="00C62BEE">
        <w:t>-</w:t>
      </w:r>
      <w:r w:rsidR="00C67B65" w:rsidRPr="00884C46">
        <w:t>bed</w:t>
      </w:r>
    </w:p>
    <w:p w14:paraId="61662799" w14:textId="7FD664DD" w:rsidR="001F324A" w:rsidRDefault="00806D95" w:rsidP="001F324A">
      <w:pPr>
        <w:ind w:firstLine="567"/>
      </w:pPr>
      <w:r>
        <w:t xml:space="preserve">The </w:t>
      </w:r>
      <w:r w:rsidR="00145E04">
        <w:t xml:space="preserve">Driver+ </w:t>
      </w:r>
      <w:r w:rsidR="00C62BEE">
        <w:t>test-</w:t>
      </w:r>
      <w:r w:rsidR="00145E04">
        <w:t>bed is the essential technical infrastructure for all trials and exercises</w:t>
      </w:r>
      <w:r w:rsidR="00CD3CD6">
        <w:t xml:space="preserve"> in the project</w:t>
      </w:r>
      <w:r w:rsidR="00145E04">
        <w:t xml:space="preserve">. </w:t>
      </w:r>
      <w:r w:rsidR="00F06314">
        <w:t xml:space="preserve">The objectives of the Driver+ </w:t>
      </w:r>
      <w:r w:rsidR="00C62BEE">
        <w:t>test-</w:t>
      </w:r>
      <w:r w:rsidR="00F06314">
        <w:t>bed are not only to exchange information</w:t>
      </w:r>
      <w:r>
        <w:t>,</w:t>
      </w:r>
      <w:r w:rsidR="00F06314">
        <w:t xml:space="preserve">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921C42">
        <w:t xml:space="preserve">Figure </w:t>
      </w:r>
      <w:r w:rsidR="00921C42">
        <w:rPr>
          <w:noProof/>
        </w:rPr>
        <w:t>1</w:t>
      </w:r>
      <w:r w:rsidR="000E5CCE">
        <w:fldChar w:fldCharType="end"/>
      </w:r>
      <w:r w:rsidR="000E5CCE">
        <w:t xml:space="preserve">. </w:t>
      </w:r>
      <w:r>
        <w:t>Multiple simulators which can simulate an aspect of the crisis can connect to the CSS part of the test-bed</w:t>
      </w:r>
      <w:r w:rsidR="000E5CCE">
        <w:t xml:space="preserve">.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1F27BB">
            <w:rPr>
              <w:noProof/>
            </w:rPr>
            <w:t>(Vullings, 2019)</w:t>
          </w:r>
          <w:r w:rsidR="00854CFB">
            <w:fldChar w:fldCharType="end"/>
          </w:r>
        </w:sdtContent>
      </w:sdt>
      <w:r w:rsidR="00854CFB">
        <w:t xml:space="preserve">. </w:t>
      </w:r>
      <w:r w:rsidR="009F4D2E">
        <w:t>The</w:t>
      </w:r>
      <w:r w:rsidR="00AD0605">
        <w:t xml:space="preserve"> </w:t>
      </w:r>
      <w:r w:rsidR="00C62BEE">
        <w:t>test-</w:t>
      </w:r>
      <w:r w:rsidR="009F4D2E">
        <w:t>bed</w:t>
      </w:r>
      <w:r w:rsidR="00AD0605">
        <w:t xml:space="preserve"> also provides additional tools</w:t>
      </w:r>
      <w:r w:rsidR="009F4D2E" w:rsidRPr="005A30C9">
        <w:t xml:space="preserve">, such as </w:t>
      </w:r>
      <w:r w:rsidR="00AD0605">
        <w:t xml:space="preserve">a </w:t>
      </w:r>
      <w:r w:rsidR="009F4D2E" w:rsidRPr="005A30C9">
        <w:t xml:space="preserve">time service </w:t>
      </w:r>
      <w:r w:rsidR="00AD0605">
        <w:t xml:space="preserve">for keeping track of the simulation time, </w:t>
      </w:r>
      <w:r w:rsidR="009F4D2E" w:rsidRPr="005A30C9">
        <w:t xml:space="preserve">and </w:t>
      </w:r>
      <w:r w:rsidR="00AD0605">
        <w:t xml:space="preserve">a </w:t>
      </w:r>
      <w:r w:rsidR="009F4D2E" w:rsidRPr="005A30C9">
        <w:t>scenario manager</w:t>
      </w:r>
      <w:r w:rsidR="009F4D2E">
        <w:t xml:space="preserve"> </w:t>
      </w:r>
      <w:r w:rsidR="00AD0605">
        <w:t xml:space="preserve">to prepare and run a scenario with events </w:t>
      </w:r>
      <w:r w:rsidR="009F4D2E">
        <w:t>(see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921C42">
        <w:t xml:space="preserve">Figure </w:t>
      </w:r>
      <w:r w:rsidR="00921C42">
        <w:rPr>
          <w:noProof/>
        </w:rPr>
        <w:t>1</w:t>
      </w:r>
      <w:r w:rsidR="009F4D2E" w:rsidRPr="005A30C9">
        <w:fldChar w:fldCharType="end"/>
      </w:r>
      <w:r w:rsidR="009F4D2E">
        <w:t>)</w:t>
      </w:r>
      <w:r w:rsidR="009F4D2E" w:rsidRPr="005A30C9">
        <w:t>.</w:t>
      </w:r>
      <w:r w:rsidR="009F4D2E">
        <w:t xml:space="preserve"> These tools</w:t>
      </w:r>
      <w:r w:rsidR="00AD0605">
        <w:t xml:space="preserve">, including the test-bed, </w:t>
      </w:r>
      <w:r w:rsidR="009F4D2E">
        <w:t xml:space="preserve">are available as Docker </w:t>
      </w:r>
      <w:r w:rsidR="00AD0605">
        <w:t xml:space="preserve">images </w:t>
      </w:r>
      <w:r w:rsidR="009F4D2E">
        <w:t>and can be easily used</w:t>
      </w:r>
      <w:r w:rsidR="00714F80">
        <w:t xml:space="preserve"> and combined in a Docker environment.</w:t>
      </w:r>
    </w:p>
    <w:p w14:paraId="25D06307" w14:textId="16F2A293"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bed</w:t>
      </w:r>
      <w:r w:rsidR="00BD6125">
        <w:t>,</w:t>
      </w:r>
      <w:r w:rsidR="001F324A">
        <w:t xml:space="preserve">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w:t>
      </w:r>
      <w:r w:rsidR="00BD6125">
        <w:t>is set up using Docker, such that it can run both</w:t>
      </w:r>
      <w:r w:rsidR="009D68F2">
        <w:t xml:space="preserve"> in cloud </w:t>
      </w:r>
      <w:r w:rsidR="00BD6125">
        <w:t>and locally</w:t>
      </w:r>
      <w:r w:rsidR="009D68F2">
        <w:t xml:space="preserve">. </w:t>
      </w:r>
      <w:r w:rsidR="00C62BEE">
        <w:t xml:space="preserve">The </w:t>
      </w:r>
      <w:r w:rsidR="000966B0">
        <w:t>Avro schema</w:t>
      </w:r>
      <w:r w:rsidR="00C62BEE">
        <w:t xml:space="preserve"> format</w:t>
      </w:r>
      <w:r w:rsidR="000966B0">
        <w:t xml:space="preserve"> is used to define the respective data schemas</w:t>
      </w:r>
      <w:r w:rsidR="00B9294D">
        <w:t xml:space="preserve">. </w:t>
      </w:r>
      <w:r w:rsidR="001F324A">
        <w:t>Currently, connect</w:t>
      </w:r>
      <w:r w:rsidR="00BD6125">
        <w:t>o</w:t>
      </w:r>
      <w:r w:rsidR="001F324A">
        <w:t>rs in Java, C</w:t>
      </w:r>
      <w:r w:rsidR="00F31E37">
        <w:t xml:space="preserve">#, </w:t>
      </w:r>
      <w:r w:rsidR="00BD6125">
        <w:t xml:space="preserve">TypeScript </w:t>
      </w:r>
      <w:r w:rsidR="00F31E37">
        <w:t>and Python are available</w:t>
      </w:r>
      <w:r w:rsidR="00BD6125">
        <w:t xml:space="preserve"> to connect to </w:t>
      </w:r>
      <w:r w:rsidR="00F31E37">
        <w:t xml:space="preserve">the Driver+ </w:t>
      </w:r>
      <w:r w:rsidR="00C62BEE">
        <w:t>test-</w:t>
      </w:r>
      <w:r w:rsidR="00F31E37">
        <w:t xml:space="preserve">bed </w:t>
      </w:r>
      <w:r w:rsidR="00BD6125">
        <w:t xml:space="preserve">from those programming languages. Additionally, a REST adapter is available. Using these adapters, the Driver+ test-bed facilitates users to easily add additional </w:t>
      </w:r>
      <w:r w:rsidR="00F31E37">
        <w:t>modelling and simulation functionality</w:t>
      </w:r>
      <w:r w:rsidR="008C0281">
        <w:t>.</w:t>
      </w:r>
    </w:p>
    <w:p w14:paraId="2690FD95" w14:textId="77777777" w:rsidR="004B4D2A" w:rsidRDefault="004B4D2A" w:rsidP="00C67B65"/>
    <w:bookmarkStart w:id="4" w:name="_Hlk526263847"/>
    <w:p w14:paraId="1F44F957" w14:textId="7DB91AFF" w:rsidR="000E5CCE" w:rsidRDefault="004435A6" w:rsidP="00055F49">
      <w:pPr>
        <w:pStyle w:val="Beschriftung"/>
        <w:jc w:val="center"/>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65pt;height:235.25pt" o:ole="">
            <v:imagedata r:id="rId9" o:title="" cropbottom="15650f" cropright="18226f"/>
          </v:shape>
          <o:OLEObject Type="Embed" ProgID="PowerPoint.Slide.12" ShapeID="_x0000_i1025" DrawAspect="Content" ObjectID="_1618232240" r:id="rId10"/>
        </w:object>
      </w:r>
      <w:bookmarkEnd w:id="4"/>
    </w:p>
    <w:p w14:paraId="631653E7" w14:textId="3740D976" w:rsidR="00C67B65" w:rsidRDefault="000B730D" w:rsidP="000B730D">
      <w:pPr>
        <w:pStyle w:val="Beschriftung"/>
      </w:pPr>
      <w:bookmarkStart w:id="5"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1</w:t>
      </w:r>
      <w:r w:rsidR="00487171">
        <w:rPr>
          <w:noProof/>
        </w:rPr>
        <w:fldChar w:fldCharType="end"/>
      </w:r>
      <w:bookmarkEnd w:id="5"/>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1F27BB">
            <w:rPr>
              <w:noProof/>
            </w:rPr>
            <w:t>(Vullings,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996AF4">
      <w:pPr>
        <w:pStyle w:val="Subsection"/>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921C42">
        <w:t xml:space="preserve">Figure </w:t>
      </w:r>
      <w:r w:rsidR="00921C42">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921C42">
        <w:t xml:space="preserve">Figure </w:t>
      </w:r>
      <w:r w:rsidR="00921C42">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0B876321" w:rsidR="001D0673" w:rsidRDefault="001D0673" w:rsidP="001D0673">
      <w:pPr>
        <w:ind w:left="284" w:firstLine="0"/>
      </w:pPr>
    </w:p>
    <w:p w14:paraId="31880C5D" w14:textId="4C319D18" w:rsidR="00901EB9" w:rsidRDefault="00901EB9" w:rsidP="00055F49">
      <w:pPr>
        <w:ind w:left="284" w:firstLine="0"/>
        <w:jc w:val="center"/>
      </w:pPr>
      <w:r>
        <w:rPr>
          <w:noProof/>
          <w:lang w:val="de-DE" w:eastAsia="zh-TW"/>
        </w:rPr>
        <w:drawing>
          <wp:inline distT="0" distB="0" distL="0" distR="0" wp14:anchorId="5DEC0981" wp14:editId="01E00879">
            <wp:extent cx="4562611" cy="350520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8771" cy="3509932"/>
                    </a:xfrm>
                    <a:prstGeom prst="rect">
                      <a:avLst/>
                    </a:prstGeom>
                    <a:noFill/>
                  </pic:spPr>
                </pic:pic>
              </a:graphicData>
            </a:graphic>
          </wp:inline>
        </w:drawing>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6"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2</w:t>
      </w:r>
      <w:r w:rsidR="00487171">
        <w:rPr>
          <w:noProof/>
        </w:rPr>
        <w:fldChar w:fldCharType="end"/>
      </w:r>
      <w:bookmarkEnd w:id="6"/>
      <w:r w:rsidR="00996AF4">
        <w:t xml:space="preserve"> </w:t>
      </w:r>
      <w:r w:rsidR="006F71D5">
        <w:t>The concept to couple XVR</w:t>
      </w:r>
      <w:r w:rsidR="00EF7891">
        <w:t>, SUMO and SE-Star.</w:t>
      </w:r>
    </w:p>
    <w:p w14:paraId="0900F514" w14:textId="01756B7B" w:rsidR="006B3239" w:rsidRDefault="005B7036" w:rsidP="006B3239">
      <w:pPr>
        <w:pStyle w:val="Subsection"/>
      </w:pPr>
      <w:r>
        <w:t>SE-Star</w:t>
      </w:r>
    </w:p>
    <w:p w14:paraId="22DB8556" w14:textId="2E8710BC"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ins w:id="7" w:author="Autor">
        <w:r w:rsidR="001D20BA">
          <w:t xml:space="preserve"> </w:t>
        </w:r>
      </w:ins>
      <w:customXmlInsRangeStart w:id="8" w:author="Autor"/>
      <w:sdt>
        <w:sdtPr>
          <w:id w:val="-367145462"/>
          <w:citation/>
        </w:sdtPr>
        <w:sdtContent>
          <w:customXmlInsRangeEnd w:id="8"/>
          <w:ins w:id="9" w:author="Autor">
            <w:r w:rsidR="001D20BA">
              <w:fldChar w:fldCharType="begin"/>
            </w:r>
            <w:r w:rsidR="001D20BA" w:rsidRPr="001D20BA">
              <w:rPr>
                <w:rPrChange w:id="10" w:author="Autor">
                  <w:rPr>
                    <w:lang w:val="de-DE"/>
                  </w:rPr>
                </w:rPrChange>
              </w:rPr>
              <w:instrText xml:space="preserve"> CITATION Nav15 \l 1031 </w:instrText>
            </w:r>
          </w:ins>
          <w:r w:rsidR="001D20BA">
            <w:fldChar w:fldCharType="separate"/>
          </w:r>
          <w:r w:rsidR="001F27BB">
            <w:rPr>
              <w:noProof/>
            </w:rPr>
            <w:t>(Navarro, 2015)</w:t>
          </w:r>
          <w:ins w:id="11" w:author="Autor">
            <w:r w:rsidR="001D20BA">
              <w:fldChar w:fldCharType="end"/>
            </w:r>
          </w:ins>
          <w:customXmlInsRangeStart w:id="12" w:author="Autor"/>
        </w:sdtContent>
      </w:sdt>
      <w:customXmlInsRangeEnd w:id="12"/>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r>
        <w:t>Intel</w:t>
      </w:r>
      <w:r w:rsidRPr="0010015F">
        <w:rPr>
          <w:vertAlign w:val="superscript"/>
        </w:rPr>
        <w:t>TM</w:t>
      </w:r>
      <w:r>
        <w:t xml:space="preserve"> </w:t>
      </w:r>
      <w:r w:rsidR="00AF7161">
        <w:t xml:space="preserve">NUC computers). SE-Star has been used in </w:t>
      </w:r>
      <w:r>
        <w:t xml:space="preserve">the </w:t>
      </w:r>
      <w:r w:rsidR="00AF7161">
        <w:t>EU project</w:t>
      </w:r>
      <w:r>
        <w:t>s</w:t>
      </w:r>
      <w:r w:rsidR="00AF7161">
        <w:t xml:space="preserve"> (Opti-Alert, SECURE-Ed, iCore) and in THALES projects covering airports (Pisa), train stations (Gare du Nord) or crowded places (Me</w:t>
      </w:r>
      <w:r>
        <w:t>cca). Easily extendable, it</w:t>
      </w:r>
      <w:r w:rsidR="00AF7161">
        <w:t xml:space="preserve"> has been connected to real systems (crowd monitoring, airport supervision) using standard interfaces and protocols (</w:t>
      </w:r>
      <w:r w:rsidR="008E1B70">
        <w:t>SOAP</w:t>
      </w:r>
      <w:r w:rsidR="00AF7161">
        <w:t>, REST, RTSP)</w:t>
      </w:r>
      <w:r w:rsidR="00A53B46">
        <w:t xml:space="preserve">. </w:t>
      </w:r>
    </w:p>
    <w:p w14:paraId="5A1D9E42" w14:textId="610124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to control the simulation, share Entities and Objects information and control them.</w:t>
      </w:r>
    </w:p>
    <w:p w14:paraId="3CCA81A9" w14:textId="77777777" w:rsidR="00AF7161" w:rsidRDefault="00AF7161" w:rsidP="00A53B46">
      <w:pPr>
        <w:pStyle w:val="Listenabsatz"/>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lastRenderedPageBreak/>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304A9745" w:rsidR="006B3239" w:rsidRPr="00E47A8B" w:rsidRDefault="00205107" w:rsidP="006B3239">
      <w:pPr>
        <w:pStyle w:val="Subsection"/>
        <w:rPr>
          <w:lang w:val="sv-SE"/>
        </w:rPr>
      </w:pPr>
      <w:r>
        <w:rPr>
          <w:lang w:val="sv-SE"/>
        </w:rPr>
        <w:t>XVR</w:t>
      </w:r>
    </w:p>
    <w:p w14:paraId="6760801F" w14:textId="1FA9321A" w:rsidR="00FE38AA" w:rsidRDefault="00FE38AA" w:rsidP="00F96ED8">
      <w:r w:rsidRPr="00FE38AA">
        <w:t xml:space="preserve">With the XVR Simulation platform </w:t>
      </w:r>
      <w:customXmlInsRangeStart w:id="13" w:author="Autor"/>
      <w:sdt>
        <w:sdtPr>
          <w:id w:val="505025154"/>
          <w:citation/>
        </w:sdtPr>
        <w:sdtContent>
          <w:customXmlInsRangeEnd w:id="13"/>
          <w:ins w:id="14" w:author="Autor">
            <w:r w:rsidR="00C0186F">
              <w:fldChar w:fldCharType="begin"/>
            </w:r>
            <w:r w:rsidR="001D20BA">
              <w:rPr>
                <w:rPrChange w:id="15" w:author="Autor">
                  <w:rPr/>
                </w:rPrChange>
              </w:rPr>
              <w:instrText xml:space="preserve">CITATION XVR19 \l 1031 </w:instrText>
            </w:r>
            <w:del w:id="16" w:author="Autor">
              <w:r w:rsidR="00C0186F" w:rsidRPr="00C0186F" w:rsidDel="001D20BA">
                <w:rPr>
                  <w:rPrChange w:id="17" w:author="Autor">
                    <w:rPr/>
                  </w:rPrChange>
                </w:rPr>
                <w:delInstrText xml:space="preserve">CITATION XVR19 \l 1031 </w:delInstrText>
              </w:r>
            </w:del>
          </w:ins>
          <w:r w:rsidR="00C0186F">
            <w:fldChar w:fldCharType="separate"/>
          </w:r>
          <w:r w:rsidR="001F27BB" w:rsidRPr="001F27BB">
            <w:rPr>
              <w:noProof/>
            </w:rPr>
            <w:t>(XVR, 2019)</w:t>
          </w:r>
          <w:ins w:id="18" w:author="Autor">
            <w:r w:rsidR="00C0186F">
              <w:fldChar w:fldCharType="end"/>
            </w:r>
          </w:ins>
          <w:customXmlInsRangeStart w:id="19" w:author="Autor"/>
        </w:sdtContent>
      </w:sdt>
      <w:customXmlInsRangeEnd w:id="19"/>
      <w:ins w:id="20" w:author="Autor">
        <w:r w:rsidR="00C0186F">
          <w:t xml:space="preserve"> </w:t>
        </w:r>
      </w:ins>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XVR On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Default="008332C7" w:rsidP="00E47A8B">
      <w:pPr>
        <w:pStyle w:val="Listenabsatz"/>
        <w:numPr>
          <w:ilvl w:val="0"/>
          <w:numId w:val="47"/>
        </w:numPr>
        <w:rPr>
          <w:ins w:id="21" w:author="Autor"/>
        </w:rPr>
      </w:pPr>
      <w:r>
        <w:t>XVR OS will receive update messages from SE-Star regarding the positions of simulated pedestrians in SE-Star. The simulator will visualize these pedestrians in the 3D environment, based on the information provided by SE-Star.</w:t>
      </w:r>
    </w:p>
    <w:p w14:paraId="7E727A7B" w14:textId="76650A59" w:rsidR="00C0186F" w:rsidRPr="00737FF6" w:rsidDel="00C0186F" w:rsidRDefault="00C0186F" w:rsidP="00C0186F">
      <w:pPr>
        <w:rPr>
          <w:del w:id="22" w:author="Autor"/>
        </w:rPr>
        <w:pPrChange w:id="23" w:author="Autor">
          <w:pPr>
            <w:pStyle w:val="Listenabsatz"/>
            <w:numPr>
              <w:numId w:val="47"/>
            </w:numPr>
            <w:ind w:left="1004" w:hanging="360"/>
          </w:pPr>
        </w:pPrChange>
      </w:pPr>
      <w:ins w:id="24" w:author="Autor">
        <w:r>
          <w:t>Some application studies can be found in</w:t>
        </w:r>
        <w:r w:rsidR="00282ABA">
          <w:t xml:space="preserve"> </w:t>
        </w:r>
      </w:ins>
      <w:customXmlInsRangeStart w:id="25" w:author="Autor"/>
      <w:sdt>
        <w:sdtPr>
          <w:id w:val="92910610"/>
          <w:citation/>
        </w:sdtPr>
        <w:sdtContent>
          <w:customXmlInsRangeEnd w:id="25"/>
          <w:ins w:id="26" w:author="Autor">
            <w:r w:rsidR="00282ABA">
              <w:fldChar w:fldCharType="begin"/>
            </w:r>
            <w:r w:rsidR="00282ABA" w:rsidRPr="00282ABA">
              <w:rPr>
                <w:rPrChange w:id="27" w:author="Autor">
                  <w:rPr>
                    <w:lang w:val="de-DE"/>
                  </w:rPr>
                </w:rPrChange>
              </w:rPr>
              <w:instrText xml:space="preserve"> CITATION Lam15 \l 1031 </w:instrText>
            </w:r>
          </w:ins>
          <w:r w:rsidR="00282ABA">
            <w:fldChar w:fldCharType="separate"/>
          </w:r>
          <w:r w:rsidR="001F27BB">
            <w:rPr>
              <w:noProof/>
            </w:rPr>
            <w:t>(Lamb, 2015)</w:t>
          </w:r>
          <w:ins w:id="28" w:author="Autor">
            <w:r w:rsidR="00282ABA">
              <w:fldChar w:fldCharType="end"/>
            </w:r>
          </w:ins>
          <w:customXmlInsRangeStart w:id="29" w:author="Autor"/>
        </w:sdtContent>
      </w:sdt>
      <w:customXmlInsRangeEnd w:id="29"/>
      <w:ins w:id="30" w:author="Autor">
        <w:r w:rsidR="00282ABA">
          <w:t xml:space="preserve">, </w:t>
        </w:r>
        <w:del w:id="31" w:author="Autor">
          <w:r w:rsidDel="00713543">
            <w:delText xml:space="preserve"> </w:delText>
          </w:r>
        </w:del>
      </w:ins>
      <w:customXmlInsRangeStart w:id="32" w:author="Autor"/>
      <w:sdt>
        <w:sdtPr>
          <w:id w:val="-95863328"/>
          <w:citation/>
        </w:sdtPr>
        <w:sdtContent>
          <w:customXmlInsRangeEnd w:id="32"/>
          <w:ins w:id="33" w:author="Autor">
            <w:r w:rsidR="003A28E0">
              <w:fldChar w:fldCharType="begin"/>
            </w:r>
            <w:r w:rsidR="003A28E0" w:rsidRPr="008B08A2">
              <w:rPr>
                <w:rPrChange w:id="34" w:author="Autor">
                  <w:rPr>
                    <w:lang w:val="de-DE"/>
                  </w:rPr>
                </w:rPrChange>
              </w:rPr>
              <w:instrText xml:space="preserve"> CITATION Bar17 \l 1031 </w:instrText>
            </w:r>
          </w:ins>
          <w:r w:rsidR="003A28E0">
            <w:fldChar w:fldCharType="separate"/>
          </w:r>
          <w:r w:rsidR="001F27BB">
            <w:rPr>
              <w:noProof/>
            </w:rPr>
            <w:t>(Barta, 2017)</w:t>
          </w:r>
          <w:ins w:id="35" w:author="Autor">
            <w:r w:rsidR="003A28E0">
              <w:fldChar w:fldCharType="end"/>
            </w:r>
          </w:ins>
          <w:customXmlInsRangeStart w:id="36" w:author="Autor"/>
        </w:sdtContent>
      </w:sdt>
      <w:customXmlInsRangeEnd w:id="36"/>
      <w:ins w:id="37" w:author="Autor">
        <w:r w:rsidR="008B08A2">
          <w:t xml:space="preserve"> and </w:t>
        </w:r>
      </w:ins>
      <w:customXmlInsRangeStart w:id="38" w:author="Autor"/>
      <w:sdt>
        <w:sdtPr>
          <w:id w:val="-453241436"/>
          <w:citation/>
        </w:sdtPr>
        <w:sdtContent>
          <w:customXmlInsRangeEnd w:id="38"/>
          <w:ins w:id="39" w:author="Autor">
            <w:r w:rsidR="008B08A2">
              <w:fldChar w:fldCharType="begin"/>
            </w:r>
            <w:r w:rsidR="008B08A2" w:rsidRPr="008B08A2">
              <w:rPr>
                <w:rPrChange w:id="40" w:author="Autor">
                  <w:rPr>
                    <w:lang w:val="de-DE"/>
                  </w:rPr>
                </w:rPrChange>
              </w:rPr>
              <w:instrText xml:space="preserve"> CITATION Mer13 \l 1031 </w:instrText>
            </w:r>
          </w:ins>
          <w:r w:rsidR="008B08A2">
            <w:fldChar w:fldCharType="separate"/>
          </w:r>
          <w:r w:rsidR="001F27BB" w:rsidRPr="001F27BB">
            <w:rPr>
              <w:noProof/>
            </w:rPr>
            <w:t>(Meresse, 2013)</w:t>
          </w:r>
          <w:ins w:id="41" w:author="Autor">
            <w:r w:rsidR="008B08A2">
              <w:fldChar w:fldCharType="end"/>
            </w:r>
          </w:ins>
          <w:customXmlInsRangeStart w:id="42" w:author="Autor"/>
        </w:sdtContent>
      </w:sdt>
      <w:customXmlInsRangeEnd w:id="42"/>
      <w:ins w:id="43" w:author="Autor">
        <w:r w:rsidR="008B08A2">
          <w:t>.</w:t>
        </w:r>
      </w:ins>
    </w:p>
    <w:p w14:paraId="4B5EC293" w14:textId="27172256" w:rsidR="006B3239" w:rsidRPr="00A52224" w:rsidRDefault="004F0443" w:rsidP="006B3239">
      <w:pPr>
        <w:pStyle w:val="Subsection"/>
      </w:pPr>
      <w:r w:rsidRPr="00A52224">
        <w:t>SUMO-Connector</w:t>
      </w:r>
    </w:p>
    <w:p w14:paraId="1C5909AF" w14:textId="70D77FE3" w:rsidR="006F71D5" w:rsidRDefault="00DB6D20" w:rsidP="0000001C">
      <w:pPr>
        <w:ind w:left="284" w:firstLine="283"/>
      </w:pPr>
      <w:r>
        <w:t>SUMO is a microscopic traffic simulation mainly developed by DLR</w:t>
      </w:r>
      <w:ins w:id="44" w:author="Autor">
        <w:r w:rsidR="00996372">
          <w:t xml:space="preserve"> </w:t>
        </w:r>
      </w:ins>
      <w:customXmlInsRangeStart w:id="45" w:author="Autor"/>
      <w:sdt>
        <w:sdtPr>
          <w:id w:val="-740278"/>
          <w:citation/>
        </w:sdtPr>
        <w:sdtContent>
          <w:customXmlInsRangeEnd w:id="45"/>
          <w:ins w:id="46" w:author="Autor">
            <w:r w:rsidR="00996372">
              <w:fldChar w:fldCharType="begin"/>
            </w:r>
            <w:r w:rsidR="00996372" w:rsidRPr="00996372">
              <w:rPr>
                <w:rPrChange w:id="47" w:author="Autor">
                  <w:rPr>
                    <w:lang w:val="de-DE"/>
                  </w:rPr>
                </w:rPrChange>
              </w:rPr>
              <w:instrText xml:space="preserve"> CITATION Lop18 \l 1031 </w:instrText>
            </w:r>
          </w:ins>
          <w:r w:rsidR="00996372">
            <w:fldChar w:fldCharType="separate"/>
          </w:r>
          <w:r w:rsidR="001F27BB">
            <w:rPr>
              <w:noProof/>
            </w:rPr>
            <w:t>(Lopez, 2018)</w:t>
          </w:r>
          <w:ins w:id="48" w:author="Autor">
            <w:r w:rsidR="00996372">
              <w:fldChar w:fldCharType="end"/>
            </w:r>
          </w:ins>
          <w:customXmlInsRangeStart w:id="49" w:author="Autor"/>
        </w:sdtContent>
      </w:sdt>
      <w:customXmlInsRangeEnd w:id="49"/>
      <w:r>
        <w:t xml:space="preserve">. </w:t>
      </w:r>
      <w:ins w:id="50" w:author="Autor">
        <w:r w:rsidR="00996372">
          <w:t xml:space="preserve">In addition to motorized and electric vehicles other means of transport (such as railway, tram, bicycle and moped) and pedestrians can be simulated as well. </w:t>
        </w:r>
      </w:ins>
      <w:r w:rsidR="006F71D5" w:rsidRPr="006F71D5">
        <w:t xml:space="preserve">To </w:t>
      </w:r>
      <w:r w:rsidR="00361592">
        <w:t>be able to interact with other simulators during a simulation the SUMO component TraCI (Traffic Control Interface) is applied. Tra</w:t>
      </w:r>
      <w:r w:rsidR="000F6A37">
        <w:t>CI</w:t>
      </w:r>
      <w:r w:rsidR="000B730D">
        <w:t xml:space="preserve"> </w:t>
      </w:r>
      <w:r w:rsidR="00361592">
        <w:t>can give</w:t>
      </w:r>
      <w:r w:rsidR="006F71D5">
        <w:t xml:space="preserve"> access to a running road traffic simula</w:t>
      </w:r>
      <w:r w:rsidR="00361592">
        <w:t xml:space="preserve">tion and </w:t>
      </w:r>
      <w:r w:rsidR="006F71D5">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ins w:id="51" w:author="Autor">
            <w:r w:rsidR="001F27BB">
              <w:instrText xml:space="preserve">CITATION SUM19 \l 1031 </w:instrText>
            </w:r>
          </w:ins>
          <w:del w:id="52" w:author="Autor">
            <w:r w:rsidR="000F6A37" w:rsidDel="001F27BB">
              <w:delInstrText xml:space="preserve">CITATION SUM19 \l 1031 </w:delInstrText>
            </w:r>
          </w:del>
          <w:r w:rsidR="000F6A37">
            <w:fldChar w:fldCharType="separate"/>
          </w:r>
          <w:r w:rsidR="001F27BB">
            <w:rPr>
              <w:noProof/>
            </w:rPr>
            <w:t>(SUMO, 2019)</w:t>
          </w:r>
          <w:r w:rsidR="000F6A37">
            <w:fldChar w:fldCharType="end"/>
          </w:r>
        </w:sdtContent>
      </w:sdt>
      <w:r w:rsidR="006F71D5">
        <w:t>.</w:t>
      </w:r>
      <w:r w:rsidR="00044D29">
        <w:t xml:space="preserve"> Currently, most of TraCI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lastRenderedPageBreak/>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5D340651"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w:t>
      </w:r>
      <w:del w:id="53" w:author="Autor">
        <w:r w:rsidR="003A195A" w:rsidDel="001F27BB">
          <w:delText xml:space="preserve">two </w:delText>
        </w:r>
      </w:del>
      <w:ins w:id="54" w:author="Autor">
        <w:r w:rsidR="001F27BB">
          <w:t>some</w:t>
        </w:r>
        <w:r w:rsidR="001F27BB">
          <w:t xml:space="preserve"> </w:t>
        </w:r>
      </w:ins>
      <w:r w:rsidR="003A195A">
        <w:t xml:space="preserve">scenario examples are </w:t>
      </w:r>
      <w:ins w:id="55" w:author="Autor">
        <w:r w:rsidR="001F27BB">
          <w:t xml:space="preserve">freely </w:t>
        </w:r>
      </w:ins>
      <w:r>
        <w:t xml:space="preserve">available </w:t>
      </w:r>
      <w:del w:id="56" w:author="Autor">
        <w:r w:rsidDel="001F27BB">
          <w:delText>under</w:delText>
        </w:r>
        <w:r w:rsidDel="00107E7B">
          <w:delText xml:space="preserve"> </w:delText>
        </w:r>
      </w:del>
      <w:customXmlInsRangeStart w:id="57" w:author="Autor"/>
      <w:sdt>
        <w:sdtPr>
          <w:id w:val="-648442176"/>
          <w:citation/>
        </w:sdtPr>
        <w:sdtContent>
          <w:customXmlInsRangeEnd w:id="57"/>
          <w:ins w:id="58" w:author="Autor">
            <w:r w:rsidR="00107E7B">
              <w:fldChar w:fldCharType="begin"/>
            </w:r>
            <w:r w:rsidR="001F27BB" w:rsidRPr="001F27BB">
              <w:rPr>
                <w:rPrChange w:id="59" w:author="Autor">
                  <w:rPr/>
                </w:rPrChange>
              </w:rPr>
              <w:instrText xml:space="preserve">CITATION Dri192 \l 1031 </w:instrText>
            </w:r>
          </w:ins>
          <w:r w:rsidR="00107E7B">
            <w:fldChar w:fldCharType="separate"/>
          </w:r>
          <w:r w:rsidR="001F27BB">
            <w:rPr>
              <w:noProof/>
            </w:rPr>
            <w:t>(Driver+, sumo-connector, 2019)</w:t>
          </w:r>
          <w:ins w:id="60" w:author="Autor">
            <w:r w:rsidR="00107E7B">
              <w:fldChar w:fldCharType="end"/>
            </w:r>
          </w:ins>
          <w:customXmlInsRangeStart w:id="61" w:author="Autor"/>
        </w:sdtContent>
      </w:sdt>
      <w:customXmlInsRangeEnd w:id="61"/>
      <w:del w:id="62" w:author="Autor">
        <w:r w:rsidR="00BA0CC1" w:rsidDel="00107E7B">
          <w:fldChar w:fldCharType="begin"/>
        </w:r>
        <w:r w:rsidR="00BA0CC1" w:rsidDel="00107E7B">
          <w:delInstrText xml:space="preserve"> HYPERLINK "https://github.com/DRIVER-EU/sumo-connector"</w:delInstrText>
        </w:r>
        <w:r w:rsidR="00BA0CC1" w:rsidDel="00107E7B">
          <w:delInstrText xml:space="preserve"> </w:delInstrText>
        </w:r>
        <w:r w:rsidR="00BA0CC1" w:rsidDel="00107E7B">
          <w:fldChar w:fldCharType="separate"/>
        </w:r>
        <w:r w:rsidRPr="006B027B" w:rsidDel="00107E7B">
          <w:rPr>
            <w:rStyle w:val="Hyperlink"/>
          </w:rPr>
          <w:delText>https://github.com/DRIVER-EU/sumo-connector</w:delText>
        </w:r>
        <w:r w:rsidR="00BA0CC1" w:rsidDel="00107E7B">
          <w:rPr>
            <w:rStyle w:val="Hyperlink"/>
          </w:rPr>
          <w:fldChar w:fldCharType="end"/>
        </w:r>
      </w:del>
      <w:r w:rsidR="00953D69">
        <w:t>.</w:t>
      </w:r>
    </w:p>
    <w:p w14:paraId="7E39F34E" w14:textId="363EA374" w:rsidR="0075184D" w:rsidRDefault="0075184D" w:rsidP="0075184D">
      <w:pPr>
        <w:pStyle w:val="Subsection"/>
      </w:pPr>
      <w:commentRangeStart w:id="63"/>
      <w:r>
        <w:t>COPPER Commo</w:t>
      </w:r>
      <w:r>
        <w:t>n Operational Picture-Tool</w:t>
      </w:r>
    </w:p>
    <w:p w14:paraId="1037EEB3" w14:textId="15EE5614" w:rsidR="0075184D" w:rsidRDefault="0075184D" w:rsidP="0075184D">
      <w:r>
        <w:t>In order get an overview of the simulation, one can use the COPPER COP-tool</w:t>
      </w:r>
      <w:ins w:id="64" w:author="Autor">
        <w:r w:rsidR="0039146B">
          <w:rPr>
            <w:noProof/>
          </w:rPr>
          <w:t xml:space="preserve"> </w:t>
        </w:r>
      </w:ins>
      <w:customXmlInsRangeStart w:id="65" w:author="Autor"/>
      <w:sdt>
        <w:sdtPr>
          <w:rPr>
            <w:noProof/>
          </w:rPr>
          <w:id w:val="2101136075"/>
          <w:citation/>
        </w:sdtPr>
        <w:sdtContent>
          <w:customXmlInsRangeEnd w:id="65"/>
          <w:ins w:id="66" w:author="Autor">
            <w:r w:rsidR="0039146B">
              <w:rPr>
                <w:noProof/>
              </w:rPr>
              <w:fldChar w:fldCharType="begin"/>
            </w:r>
            <w:r w:rsidR="0039146B" w:rsidRPr="0039146B">
              <w:rPr>
                <w:noProof/>
                <w:rPrChange w:id="67" w:author="Autor">
                  <w:rPr>
                    <w:noProof/>
                    <w:lang w:val="de-DE"/>
                  </w:rPr>
                </w:rPrChange>
              </w:rPr>
              <w:instrText xml:space="preserve"> CITATION Dri191 \l 1031 </w:instrText>
            </w:r>
          </w:ins>
          <w:r w:rsidR="0039146B">
            <w:rPr>
              <w:noProof/>
            </w:rPr>
            <w:fldChar w:fldCharType="separate"/>
          </w:r>
          <w:ins w:id="68" w:author="Autor">
            <w:r w:rsidR="0039146B" w:rsidRPr="0039146B">
              <w:rPr>
                <w:noProof/>
                <w:rPrChange w:id="69" w:author="Autor">
                  <w:rPr/>
                </w:rPrChange>
              </w:rPr>
              <w:t>(Driver+, copper, 2019)</w:t>
            </w:r>
            <w:r w:rsidR="0039146B">
              <w:rPr>
                <w:noProof/>
              </w:rPr>
              <w:fldChar w:fldCharType="end"/>
            </w:r>
          </w:ins>
          <w:customXmlInsRangeStart w:id="70" w:author="Autor"/>
        </w:sdtContent>
      </w:sdt>
      <w:customXmlInsRangeEnd w:id="70"/>
      <w:ins w:id="71" w:author="Autor">
        <w:r w:rsidR="0039146B">
          <w:rPr>
            <w:noProof/>
          </w:rPr>
          <w:t>.</w:t>
        </w:r>
      </w:ins>
      <w:r>
        <w:t xml:space="preserve"> It connects to the testbed and listens the messages that are being published by the other tools. Subsequently, the information in these messages </w:t>
      </w:r>
      <w:r>
        <w:t>is</w:t>
      </w:r>
      <w:r>
        <w:t xml:space="preserve"> displayed in multiple formats inside the tool. Mainly, geographical information is displayed on a map. All other information, such as the simulation time, is displayed as text. The simulation time is always visible as a digital clock, whereas other text updates are stored in a log list.</w:t>
      </w:r>
    </w:p>
    <w:p w14:paraId="4CCD0A24" w14:textId="77777777" w:rsidR="0075184D" w:rsidRDefault="0075184D" w:rsidP="0075184D">
      <w:r>
        <w:t xml:space="preserve">COPPER is a client – server dashboarding application built with TypeScript. The server side of the application connects to the testbed in order to receive messages published by the other tools. It then processes the messages and distributes it to all active clients (which could be multiple instances). </w:t>
      </w:r>
    </w:p>
    <w:p w14:paraId="710ADAFF" w14:textId="5411A68C" w:rsidR="0075184D" w:rsidRDefault="0075184D" w:rsidP="0075184D">
      <w:r>
        <w:t>At the moment</w:t>
      </w:r>
      <w:r>
        <w:t>, COPPER</w:t>
      </w:r>
      <w:r>
        <w:t xml:space="preserve"> processes and displays the following information:</w:t>
      </w:r>
    </w:p>
    <w:p w14:paraId="48805342" w14:textId="77777777" w:rsidR="0075184D" w:rsidRDefault="0075184D" w:rsidP="0075184D">
      <w:pPr>
        <w:pStyle w:val="Listenabsatz"/>
        <w:numPr>
          <w:ilvl w:val="0"/>
          <w:numId w:val="48"/>
        </w:numPr>
      </w:pPr>
      <w:r>
        <w:t>Trial time – The simulation time as published on the Driver+ testbed.</w:t>
      </w:r>
    </w:p>
    <w:p w14:paraId="7E06F718" w14:textId="77777777" w:rsidR="0075184D" w:rsidRDefault="0075184D" w:rsidP="0075184D">
      <w:pPr>
        <w:pStyle w:val="Listenabsatz"/>
        <w:numPr>
          <w:ilvl w:val="0"/>
          <w:numId w:val="48"/>
        </w:numPr>
      </w:pPr>
      <w:r>
        <w:t>Route request – If a route request is made, COPPER will read this request and display it on the geographical map. Also, a log entry is made that textually represents the message.</w:t>
      </w:r>
    </w:p>
    <w:p w14:paraId="6C42580A" w14:textId="77777777" w:rsidR="0075184D" w:rsidRPr="00CA1690" w:rsidRDefault="0075184D" w:rsidP="0075184D">
      <w:pPr>
        <w:pStyle w:val="Listenabsatz"/>
        <w:numPr>
          <w:ilvl w:val="0"/>
          <w:numId w:val="48"/>
        </w:numPr>
      </w:pPr>
      <w:r>
        <w:t>Rescue vehicle position – If a rescue vehicle is driving towards an incident location, it’s actual and previous positions will be displayed on the map. The location updates are also stored in the log.</w:t>
      </w:r>
      <w:commentRangeEnd w:id="63"/>
      <w:r w:rsidR="008F1DEB">
        <w:rPr>
          <w:rStyle w:val="Kommentarzeichen"/>
        </w:rPr>
        <w:commentReference w:id="63"/>
      </w:r>
    </w:p>
    <w:p w14:paraId="7A47F1CF" w14:textId="0C0781CF" w:rsidR="00EF61C1" w:rsidRDefault="00EF61C1" w:rsidP="006F463C">
      <w:pPr>
        <w:pStyle w:val="Section"/>
      </w:pPr>
      <w:r>
        <w:lastRenderedPageBreak/>
        <w:t xml:space="preserve">Scenario </w:t>
      </w:r>
    </w:p>
    <w:p w14:paraId="76F97ADD" w14:textId="3F93B4AB" w:rsidR="00920C7B" w:rsidRPr="00EA48C3" w:rsidRDefault="00EF61C1" w:rsidP="006F463C">
      <w:pPr>
        <w:pStyle w:val="Subsection"/>
      </w:pPr>
      <w:r w:rsidRPr="00EA48C3">
        <w:t>Description</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921C42">
        <w:t xml:space="preserve">Figure </w:t>
      </w:r>
      <w:r w:rsidR="00921C42">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AB1B126" w14:textId="77777777" w:rsidR="004435A6" w:rsidRDefault="004435A6" w:rsidP="00202774"/>
    <w:p w14:paraId="1DE756B6" w14:textId="77CFAFBB" w:rsidR="007F596B" w:rsidRDefault="007F596B" w:rsidP="007F596B">
      <w:pPr>
        <w:jc w:val="center"/>
      </w:pPr>
      <w:r>
        <w:rPr>
          <w:noProof/>
          <w:lang w:val="de-DE" w:eastAsia="zh-TW"/>
        </w:rPr>
        <w:drawing>
          <wp:inline distT="0" distB="0" distL="0" distR="0" wp14:anchorId="590CE64E" wp14:editId="00DA5FA2">
            <wp:extent cx="4290060" cy="2622454"/>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626" cy="2622800"/>
                    </a:xfrm>
                    <a:prstGeom prst="rect">
                      <a:avLst/>
                    </a:prstGeom>
                    <a:noFill/>
                  </pic:spPr>
                </pic:pic>
              </a:graphicData>
            </a:graphic>
          </wp:inline>
        </w:drawing>
      </w:r>
    </w:p>
    <w:p w14:paraId="669286F7" w14:textId="1751E971" w:rsidR="007F596B" w:rsidRDefault="00BA5088" w:rsidP="00BA5088">
      <w:pPr>
        <w:pStyle w:val="Beschriftung"/>
      </w:pPr>
      <w:bookmarkStart w:id="72" w:name="_Ref2594819"/>
      <w:bookmarkStart w:id="73"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3</w:t>
      </w:r>
      <w:r w:rsidR="00487171">
        <w:rPr>
          <w:noProof/>
        </w:rPr>
        <w:fldChar w:fldCharType="end"/>
      </w:r>
      <w:bookmarkEnd w:id="72"/>
      <w:r>
        <w:t xml:space="preserve"> </w:t>
      </w:r>
      <w:r w:rsidR="000375F8">
        <w:t xml:space="preserve"> Overview </w:t>
      </w:r>
      <w:r w:rsidR="00957C37">
        <w:t>of the synthetic scenario</w:t>
      </w:r>
      <w:bookmarkEnd w:id="73"/>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24BC926C" w14:textId="7F2147EB" w:rsidR="009C36C9" w:rsidRDefault="0080639E" w:rsidP="009C36C9">
      <w:pPr>
        <w:pStyle w:val="Beschriftung"/>
      </w:pPr>
      <w:r w:rsidRPr="00921C42">
        <w:rPr>
          <w:b w:val="0"/>
          <w:bCs w:val="0"/>
          <w:sz w:val="20"/>
          <w:szCs w:val="24"/>
        </w:rPr>
        <w:t xml:space="preserve">OpenStreetMap </w:t>
      </w:r>
      <w:ins w:id="74" w:author="Autor">
        <w:r w:rsidR="00DC04EB">
          <w:rPr>
            <w:b w:val="0"/>
            <w:bCs w:val="0"/>
            <w:sz w:val="20"/>
            <w:szCs w:val="24"/>
          </w:rPr>
          <w:t xml:space="preserve">(OSM) </w:t>
        </w:r>
      </w:ins>
      <w:r w:rsidRPr="00921C42">
        <w:rPr>
          <w:b w:val="0"/>
          <w:bCs w:val="0"/>
          <w:sz w:val="20"/>
          <w:szCs w:val="24"/>
        </w:rPr>
        <w:t>is used as th</w:t>
      </w:r>
      <w:r w:rsidR="00540E35" w:rsidRPr="00921C42">
        <w:rPr>
          <w:b w:val="0"/>
          <w:bCs w:val="0"/>
          <w:sz w:val="20"/>
          <w:szCs w:val="24"/>
        </w:rPr>
        <w:t>e</w:t>
      </w:r>
      <w:r w:rsidR="008A6736" w:rsidRPr="00921C42">
        <w:rPr>
          <w:b w:val="0"/>
          <w:bCs w:val="0"/>
          <w:sz w:val="20"/>
          <w:szCs w:val="24"/>
        </w:rPr>
        <w:t xml:space="preserve"> basic map for all simulators.</w:t>
      </w:r>
      <w:r w:rsidR="00077678" w:rsidRPr="00921C42">
        <w:rPr>
          <w:b w:val="0"/>
          <w:bCs w:val="0"/>
          <w:sz w:val="20"/>
          <w:szCs w:val="24"/>
        </w:rPr>
        <w:t xml:space="preserve"> </w:t>
      </w:r>
      <w:ins w:id="75" w:author="Autor">
        <w:r w:rsidR="00220440">
          <w:rPr>
            <w:b w:val="0"/>
            <w:bCs w:val="0"/>
            <w:sz w:val="20"/>
            <w:szCs w:val="24"/>
          </w:rPr>
          <w:t xml:space="preserve">To </w:t>
        </w:r>
        <w:del w:id="76" w:author="Autor">
          <w:r w:rsidR="00220440" w:rsidDel="00824706">
            <w:rPr>
              <w:b w:val="0"/>
              <w:bCs w:val="0"/>
              <w:sz w:val="20"/>
              <w:szCs w:val="24"/>
            </w:rPr>
            <w:delText>ensrue</w:delText>
          </w:r>
        </w:del>
        <w:r w:rsidR="00824706">
          <w:rPr>
            <w:b w:val="0"/>
            <w:bCs w:val="0"/>
            <w:sz w:val="20"/>
            <w:szCs w:val="24"/>
          </w:rPr>
          <w:t>ensure</w:t>
        </w:r>
        <w:r w:rsidR="00220440">
          <w:rPr>
            <w:b w:val="0"/>
            <w:bCs w:val="0"/>
            <w:sz w:val="20"/>
            <w:szCs w:val="24"/>
          </w:rPr>
          <w:t xml:space="preserve"> the position accuracy a</w:t>
        </w:r>
        <w:del w:id="77" w:author="Autor">
          <w:r w:rsidR="00DC04EB" w:rsidDel="00220440">
            <w:rPr>
              <w:b w:val="0"/>
              <w:bCs w:val="0"/>
              <w:sz w:val="20"/>
              <w:szCs w:val="24"/>
            </w:rPr>
            <w:delText>A</w:delText>
          </w:r>
        </w:del>
        <w:r w:rsidR="00DC04EB">
          <w:rPr>
            <w:b w:val="0"/>
            <w:bCs w:val="0"/>
            <w:sz w:val="20"/>
            <w:szCs w:val="24"/>
          </w:rPr>
          <w:t xml:space="preserve">ll simulators use geo-coordinates information for communication instead of the IDs of OSM. </w:t>
        </w:r>
      </w:ins>
      <w:r w:rsidR="00077678" w:rsidRPr="00921C42">
        <w:rPr>
          <w:b w:val="0"/>
          <w:bCs w:val="0"/>
          <w:sz w:val="20"/>
          <w:szCs w:val="24"/>
        </w:rPr>
        <w:t>Moreover, the 3D map at the main railway station is also applied for crowd simulation and trial visualization. Regarding traffic demand, synthetic traffic, including passenger cars, buses, trucks, trams, bicycles and pedestrians, is generated</w:t>
      </w:r>
      <w:r w:rsidR="002938BD" w:rsidRPr="00921C42">
        <w:rPr>
          <w:b w:val="0"/>
          <w:bCs w:val="0"/>
          <w:sz w:val="20"/>
          <w:szCs w:val="24"/>
        </w:rPr>
        <w:t>.</w:t>
      </w:r>
      <w:r w:rsidR="000423D4" w:rsidRPr="00921C42">
        <w:rPr>
          <w:b w:val="0"/>
          <w:bCs w:val="0"/>
          <w:sz w:val="20"/>
          <w:szCs w:val="24"/>
        </w:rPr>
        <w:t xml:space="preserve"> </w:t>
      </w:r>
      <w:r w:rsidR="000423D4" w:rsidRPr="00921C42">
        <w:rPr>
          <w:b w:val="0"/>
          <w:bCs w:val="0"/>
          <w:sz w:val="20"/>
          <w:szCs w:val="24"/>
        </w:rPr>
        <w:fldChar w:fldCharType="begin"/>
      </w:r>
      <w:r w:rsidR="000423D4" w:rsidRPr="00921C42">
        <w:rPr>
          <w:b w:val="0"/>
          <w:bCs w:val="0"/>
          <w:sz w:val="20"/>
          <w:szCs w:val="24"/>
        </w:rPr>
        <w:instrText xml:space="preserve"> REF _Ref2597087 \h </w:instrText>
      </w:r>
      <w:r w:rsidR="00921C42">
        <w:rPr>
          <w:b w:val="0"/>
          <w:bCs w:val="0"/>
          <w:sz w:val="20"/>
          <w:szCs w:val="24"/>
        </w:rPr>
        <w:instrText xml:space="preserve"> \* MERGEFORMAT </w:instrText>
      </w:r>
      <w:r w:rsidR="000423D4" w:rsidRPr="00921C42">
        <w:rPr>
          <w:b w:val="0"/>
          <w:bCs w:val="0"/>
          <w:sz w:val="20"/>
          <w:szCs w:val="24"/>
        </w:rPr>
      </w:r>
      <w:r w:rsidR="000423D4" w:rsidRPr="00921C42">
        <w:rPr>
          <w:b w:val="0"/>
          <w:bCs w:val="0"/>
          <w:sz w:val="20"/>
          <w:szCs w:val="24"/>
        </w:rPr>
        <w:fldChar w:fldCharType="separate"/>
      </w:r>
      <w:r w:rsidR="00921C42" w:rsidRPr="00921C42">
        <w:rPr>
          <w:b w:val="0"/>
          <w:bCs w:val="0"/>
          <w:sz w:val="20"/>
          <w:szCs w:val="24"/>
        </w:rPr>
        <w:t>Figure 4</w:t>
      </w:r>
      <w:r w:rsidR="000423D4" w:rsidRPr="00921C42">
        <w:rPr>
          <w:b w:val="0"/>
          <w:bCs w:val="0"/>
          <w:sz w:val="20"/>
          <w:szCs w:val="24"/>
        </w:rPr>
        <w:fldChar w:fldCharType="end"/>
      </w:r>
      <w:r w:rsidR="002938BD" w:rsidRPr="00921C42">
        <w:rPr>
          <w:b w:val="0"/>
          <w:bCs w:val="0"/>
          <w:sz w:val="20"/>
          <w:szCs w:val="24"/>
        </w:rPr>
        <w:t xml:space="preserve"> shows an overview about the simulated </w:t>
      </w:r>
      <w:r w:rsidR="00154440" w:rsidRPr="00921C42">
        <w:rPr>
          <w:b w:val="0"/>
          <w:bCs w:val="0"/>
          <w:sz w:val="20"/>
          <w:szCs w:val="24"/>
        </w:rPr>
        <w:t>crowd movements with SE-S</w:t>
      </w:r>
      <w:r w:rsidR="00713FAB" w:rsidRPr="00921C42">
        <w:rPr>
          <w:b w:val="0"/>
          <w:bCs w:val="0"/>
          <w:sz w:val="20"/>
          <w:szCs w:val="24"/>
        </w:rPr>
        <w:t>tar</w:t>
      </w:r>
      <w:r w:rsidR="00154440" w:rsidRPr="00921C42">
        <w:rPr>
          <w:b w:val="0"/>
          <w:bCs w:val="0"/>
          <w:sz w:val="20"/>
          <w:szCs w:val="24"/>
        </w:rPr>
        <w:t xml:space="preserve">, while </w:t>
      </w:r>
      <w:r w:rsidR="00154440" w:rsidRPr="00921C42">
        <w:rPr>
          <w:b w:val="0"/>
          <w:bCs w:val="0"/>
          <w:sz w:val="20"/>
          <w:szCs w:val="24"/>
        </w:rPr>
        <w:fldChar w:fldCharType="begin"/>
      </w:r>
      <w:r w:rsidR="00154440" w:rsidRPr="00921C42">
        <w:rPr>
          <w:b w:val="0"/>
          <w:bCs w:val="0"/>
          <w:sz w:val="20"/>
          <w:szCs w:val="24"/>
        </w:rPr>
        <w:instrText xml:space="preserve"> REF _Ref2598302 \h </w:instrText>
      </w:r>
      <w:r w:rsidR="00921C42">
        <w:rPr>
          <w:b w:val="0"/>
          <w:bCs w:val="0"/>
          <w:sz w:val="20"/>
          <w:szCs w:val="24"/>
        </w:rPr>
        <w:instrText xml:space="preserve"> \* MERGEFORMAT </w:instrText>
      </w:r>
      <w:r w:rsidR="00154440" w:rsidRPr="00921C42">
        <w:rPr>
          <w:b w:val="0"/>
          <w:bCs w:val="0"/>
          <w:sz w:val="20"/>
          <w:szCs w:val="24"/>
        </w:rPr>
      </w:r>
      <w:r w:rsidR="00154440" w:rsidRPr="00921C42">
        <w:rPr>
          <w:b w:val="0"/>
          <w:bCs w:val="0"/>
          <w:sz w:val="20"/>
          <w:szCs w:val="24"/>
        </w:rPr>
        <w:fldChar w:fldCharType="separate"/>
      </w:r>
      <w:r w:rsidR="00921C42" w:rsidRPr="00921C42">
        <w:rPr>
          <w:b w:val="0"/>
          <w:bCs w:val="0"/>
          <w:sz w:val="20"/>
          <w:szCs w:val="24"/>
        </w:rPr>
        <w:t>Figure 5</w:t>
      </w:r>
      <w:r w:rsidR="00154440" w:rsidRPr="00921C42">
        <w:rPr>
          <w:b w:val="0"/>
          <w:bCs w:val="0"/>
          <w:sz w:val="20"/>
          <w:szCs w:val="24"/>
        </w:rPr>
        <w:fldChar w:fldCharType="end"/>
      </w:r>
      <w:r w:rsidR="00154440" w:rsidRPr="00921C42">
        <w:rPr>
          <w:b w:val="0"/>
          <w:bCs w:val="0"/>
          <w:sz w:val="20"/>
          <w:szCs w:val="24"/>
        </w:rPr>
        <w:t xml:space="preserve"> shows the network for traffic</w:t>
      </w:r>
      <w:r w:rsidR="00531151" w:rsidRPr="00921C42">
        <w:rPr>
          <w:b w:val="0"/>
          <w:bCs w:val="0"/>
          <w:sz w:val="20"/>
          <w:szCs w:val="24"/>
        </w:rPr>
        <w:t xml:space="preserve"> simulation and the road closure</w:t>
      </w:r>
      <w:r w:rsidR="0034685A" w:rsidRPr="00921C42">
        <w:rPr>
          <w:b w:val="0"/>
          <w:bCs w:val="0"/>
          <w:sz w:val="20"/>
          <w:szCs w:val="24"/>
        </w:rPr>
        <w:t xml:space="preserve"> area</w:t>
      </w:r>
      <w:r w:rsidR="00531151" w:rsidRPr="00921C42">
        <w:rPr>
          <w:b w:val="0"/>
          <w:bCs w:val="0"/>
          <w:sz w:val="20"/>
          <w:szCs w:val="24"/>
        </w:rPr>
        <w:t>, indicated in yellow</w:t>
      </w:r>
      <w:r w:rsidR="00154440" w:rsidRPr="00921C42">
        <w:rPr>
          <w:b w:val="0"/>
          <w:bCs w:val="0"/>
          <w:sz w:val="20"/>
          <w:szCs w:val="24"/>
        </w:rPr>
        <w:t xml:space="preserve">. </w:t>
      </w:r>
      <w:r w:rsidR="00531151" w:rsidRPr="00921C42">
        <w:rPr>
          <w:b w:val="0"/>
          <w:bCs w:val="0"/>
          <w:sz w:val="20"/>
          <w:szCs w:val="24"/>
        </w:rPr>
        <w:t xml:space="preserve">During the road closure period only authority vehicles can run in the closed area. </w:t>
      </w:r>
      <w:r w:rsidR="006F381F" w:rsidRPr="00921C42">
        <w:rPr>
          <w:b w:val="0"/>
          <w:bCs w:val="0"/>
          <w:sz w:val="20"/>
          <w:szCs w:val="24"/>
        </w:rPr>
        <w:t xml:space="preserve">There is no change in traffic light control. </w:t>
      </w:r>
      <w:r w:rsidR="009F6186" w:rsidRPr="00921C42">
        <w:rPr>
          <w:b w:val="0"/>
          <w:bCs w:val="0"/>
          <w:sz w:val="20"/>
          <w:szCs w:val="24"/>
        </w:rPr>
        <w:t>Together with the crowd movements, vehicle positions</w:t>
      </w:r>
      <w:r w:rsidR="00B11ACE" w:rsidRPr="00921C42">
        <w:rPr>
          <w:b w:val="0"/>
          <w:bCs w:val="0"/>
          <w:sz w:val="20"/>
          <w:szCs w:val="24"/>
        </w:rPr>
        <w:t>, which are</w:t>
      </w:r>
      <w:r w:rsidR="009F6186" w:rsidRPr="00921C42">
        <w:rPr>
          <w:b w:val="0"/>
          <w:bCs w:val="0"/>
          <w:sz w:val="20"/>
          <w:szCs w:val="24"/>
        </w:rPr>
        <w:t xml:space="preserve"> </w:t>
      </w:r>
      <w:r w:rsidR="00055C94" w:rsidRPr="00921C42">
        <w:rPr>
          <w:b w:val="0"/>
          <w:bCs w:val="0"/>
          <w:sz w:val="20"/>
          <w:szCs w:val="24"/>
        </w:rPr>
        <w:t xml:space="preserve">sent </w:t>
      </w:r>
      <w:r w:rsidR="009F6186" w:rsidRPr="00921C42">
        <w:rPr>
          <w:b w:val="0"/>
          <w:bCs w:val="0"/>
          <w:sz w:val="20"/>
          <w:szCs w:val="24"/>
        </w:rPr>
        <w:t>upon request</w:t>
      </w:r>
      <w:r w:rsidR="00B11ACE" w:rsidRPr="00921C42">
        <w:rPr>
          <w:b w:val="0"/>
          <w:bCs w:val="0"/>
          <w:sz w:val="20"/>
          <w:szCs w:val="24"/>
        </w:rPr>
        <w:t>,</w:t>
      </w:r>
      <w:r w:rsidR="009F6186" w:rsidRPr="00921C42">
        <w:rPr>
          <w:b w:val="0"/>
          <w:bCs w:val="0"/>
          <w:sz w:val="20"/>
          <w:szCs w:val="24"/>
        </w:rPr>
        <w:t xml:space="preserve"> will be sent to the </w:t>
      </w:r>
      <w:r w:rsidR="00C6548D" w:rsidRPr="00921C42">
        <w:rPr>
          <w:b w:val="0"/>
          <w:bCs w:val="0"/>
          <w:sz w:val="20"/>
          <w:szCs w:val="24"/>
        </w:rPr>
        <w:t>test-</w:t>
      </w:r>
      <w:r w:rsidR="009F6186" w:rsidRPr="00921C42">
        <w:rPr>
          <w:b w:val="0"/>
          <w:bCs w:val="0"/>
          <w:sz w:val="20"/>
          <w:szCs w:val="24"/>
        </w:rPr>
        <w:t xml:space="preserve">bed. XVR will then </w:t>
      </w:r>
      <w:r w:rsidR="00B11ACE" w:rsidRPr="00921C42">
        <w:rPr>
          <w:b w:val="0"/>
          <w:bCs w:val="0"/>
          <w:sz w:val="20"/>
          <w:szCs w:val="24"/>
        </w:rPr>
        <w:t>receive</w:t>
      </w:r>
      <w:r w:rsidR="009F6186" w:rsidRPr="00921C42">
        <w:rPr>
          <w:b w:val="0"/>
          <w:bCs w:val="0"/>
          <w:sz w:val="20"/>
          <w:szCs w:val="24"/>
        </w:rPr>
        <w:t xml:space="preserve"> these data and visualize them in the trial simulation environment (XVR OS) and the traffic information portal </w:t>
      </w:r>
      <w:r w:rsidR="0081060E" w:rsidRPr="00921C42">
        <w:rPr>
          <w:b w:val="0"/>
          <w:bCs w:val="0"/>
          <w:sz w:val="20"/>
          <w:szCs w:val="24"/>
        </w:rPr>
        <w:t>(XVR RM) accordingly</w:t>
      </w:r>
      <w:r w:rsidR="009F6186" w:rsidRPr="00921C42">
        <w:rPr>
          <w:b w:val="0"/>
          <w:bCs w:val="0"/>
          <w:sz w:val="20"/>
          <w:szCs w:val="24"/>
        </w:rPr>
        <w:t>.</w:t>
      </w:r>
      <w:r w:rsidR="00767CF2">
        <w:rPr>
          <w:b w:val="0"/>
          <w:bCs w:val="0"/>
          <w:sz w:val="20"/>
          <w:szCs w:val="24"/>
        </w:rPr>
        <w:t xml:space="preserve"> </w:t>
      </w:r>
      <w:r w:rsidR="00767CF2" w:rsidRPr="00767CF2">
        <w:rPr>
          <w:b w:val="0"/>
          <w:bCs w:val="0"/>
          <w:sz w:val="20"/>
          <w:szCs w:val="24"/>
        </w:rPr>
        <w:fldChar w:fldCharType="begin"/>
      </w:r>
      <w:r w:rsidR="00767CF2" w:rsidRPr="00767CF2">
        <w:rPr>
          <w:b w:val="0"/>
          <w:bCs w:val="0"/>
          <w:sz w:val="20"/>
          <w:szCs w:val="24"/>
        </w:rPr>
        <w:instrText xml:space="preserve"> REF _Ref3212042 \h  \* MERGEFORMAT </w:instrText>
      </w:r>
      <w:r w:rsidR="00767CF2" w:rsidRPr="00767CF2">
        <w:rPr>
          <w:b w:val="0"/>
          <w:bCs w:val="0"/>
          <w:sz w:val="20"/>
          <w:szCs w:val="24"/>
        </w:rPr>
      </w:r>
      <w:r w:rsidR="00767CF2" w:rsidRPr="00767CF2">
        <w:rPr>
          <w:b w:val="0"/>
          <w:bCs w:val="0"/>
          <w:sz w:val="20"/>
          <w:szCs w:val="24"/>
        </w:rPr>
        <w:fldChar w:fldCharType="separate"/>
      </w:r>
      <w:r w:rsidR="00767CF2" w:rsidRPr="00767CF2">
        <w:rPr>
          <w:b w:val="0"/>
        </w:rPr>
        <w:t xml:space="preserve">Figure </w:t>
      </w:r>
      <w:r w:rsidR="00767CF2" w:rsidRPr="00767CF2">
        <w:rPr>
          <w:b w:val="0"/>
          <w:noProof/>
        </w:rPr>
        <w:t>6</w:t>
      </w:r>
      <w:r w:rsidR="00767CF2" w:rsidRPr="00767CF2">
        <w:rPr>
          <w:b w:val="0"/>
          <w:bCs w:val="0"/>
          <w:sz w:val="20"/>
          <w:szCs w:val="24"/>
        </w:rPr>
        <w:fldChar w:fldCharType="end"/>
      </w:r>
      <w:r w:rsidR="00921C42" w:rsidRPr="00767CF2">
        <w:rPr>
          <w:b w:val="0"/>
          <w:bCs w:val="0"/>
          <w:sz w:val="20"/>
          <w:szCs w:val="24"/>
        </w:rPr>
        <w:t xml:space="preserve"> </w:t>
      </w:r>
      <w:r w:rsidR="009C36C9" w:rsidRPr="00767CF2">
        <w:rPr>
          <w:b w:val="0"/>
          <w:bCs w:val="0"/>
          <w:sz w:val="20"/>
          <w:szCs w:val="24"/>
        </w:rPr>
        <w:t>illust</w:t>
      </w:r>
      <w:r w:rsidR="009C36C9" w:rsidRPr="009C36C9">
        <w:rPr>
          <w:b w:val="0"/>
          <w:bCs w:val="0"/>
          <w:sz w:val="20"/>
          <w:szCs w:val="24"/>
        </w:rPr>
        <w:t>rates the trial simulation environment with XVR OS</w:t>
      </w:r>
      <w:r w:rsidR="009C36C9">
        <w:rPr>
          <w:b w:val="0"/>
          <w:bCs w:val="0"/>
          <w:sz w:val="20"/>
          <w:szCs w:val="24"/>
        </w:rPr>
        <w:t>.</w:t>
      </w:r>
      <w:r w:rsidR="009C36C9" w:rsidRPr="009C36C9">
        <w:rPr>
          <w:b w:val="0"/>
          <w:bCs w:val="0"/>
          <w:sz w:val="20"/>
          <w:szCs w:val="24"/>
        </w:rPr>
        <w:t xml:space="preserve"> </w:t>
      </w:r>
    </w:p>
    <w:p w14:paraId="749D6800" w14:textId="515C43EB" w:rsidR="00882C1F" w:rsidRDefault="00882C1F" w:rsidP="005D0251">
      <w:pPr>
        <w:pStyle w:val="Listenabsatz"/>
        <w:ind w:left="426" w:firstLine="0"/>
        <w:jc w:val="center"/>
      </w:pPr>
      <w:r>
        <w:rPr>
          <w:noProof/>
          <w:lang w:val="de-DE" w:eastAsia="zh-TW"/>
        </w:rPr>
        <w:lastRenderedPageBreak/>
        <w:drawing>
          <wp:inline distT="0" distB="0" distL="0" distR="0" wp14:anchorId="7978A36E" wp14:editId="7D581062">
            <wp:extent cx="3604260" cy="204239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4935" cy="2048448"/>
                    </a:xfrm>
                    <a:prstGeom prst="rect">
                      <a:avLst/>
                    </a:prstGeom>
                    <a:noFill/>
                  </pic:spPr>
                </pic:pic>
              </a:graphicData>
            </a:graphic>
          </wp:inline>
        </w:drawing>
      </w:r>
    </w:p>
    <w:p w14:paraId="5CCC573D" w14:textId="0B785F6F" w:rsidR="00E11A14" w:rsidRDefault="00E11A14" w:rsidP="00E11A14">
      <w:pPr>
        <w:pStyle w:val="Beschriftung"/>
      </w:pPr>
      <w:bookmarkStart w:id="78"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4</w:t>
      </w:r>
      <w:r w:rsidR="00487171">
        <w:rPr>
          <w:noProof/>
        </w:rPr>
        <w:fldChar w:fldCharType="end"/>
      </w:r>
      <w:bookmarkEnd w:id="78"/>
      <w:r>
        <w:t xml:space="preserve">  Simulated crowd movements </w:t>
      </w:r>
      <w:r w:rsidR="000423D4">
        <w:t>in the Scenario at the main railway station in Rotterdam.</w:t>
      </w:r>
    </w:p>
    <w:p w14:paraId="66481701" w14:textId="06EFBCF6" w:rsidR="00DA1FDA" w:rsidRDefault="00DA1FDA" w:rsidP="005D0251">
      <w:pPr>
        <w:jc w:val="center"/>
      </w:pPr>
      <w:r>
        <w:rPr>
          <w:noProof/>
          <w:lang w:val="de-DE" w:eastAsia="zh-TW"/>
        </w:rPr>
        <w:drawing>
          <wp:inline distT="0" distB="0" distL="0" distR="0" wp14:anchorId="46FE4778" wp14:editId="57794F13">
            <wp:extent cx="3524223" cy="2827020"/>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050" t="6887" r="3120"/>
                    <a:stretch/>
                  </pic:blipFill>
                  <pic:spPr bwMode="auto">
                    <a:xfrm>
                      <a:off x="0" y="0"/>
                      <a:ext cx="3526243" cy="2828640"/>
                    </a:xfrm>
                    <a:prstGeom prst="rect">
                      <a:avLst/>
                    </a:prstGeom>
                    <a:noFill/>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79"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5</w:t>
      </w:r>
      <w:r w:rsidR="00487171">
        <w:rPr>
          <w:noProof/>
        </w:rPr>
        <w:fldChar w:fldCharType="end"/>
      </w:r>
      <w:bookmarkEnd w:id="79"/>
      <w:r>
        <w:t xml:space="preserve">  </w:t>
      </w:r>
      <w:r w:rsidR="00961012">
        <w:t>Overview of the microscopic traffic simulation network</w:t>
      </w:r>
      <w:r>
        <w:t>.</w:t>
      </w:r>
    </w:p>
    <w:p w14:paraId="50617DAD" w14:textId="125CC0AD" w:rsidR="00901EB9" w:rsidRDefault="00795EB9" w:rsidP="008E2C71">
      <w:pPr>
        <w:pStyle w:val="Beschriftung"/>
      </w:pP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6"/>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7"/>
                    <a:stretch>
                      <a:fillRect/>
                    </a:stretch>
                  </pic:blipFill>
                  <pic:spPr>
                    <a:xfrm>
                      <a:off x="0" y="0"/>
                      <a:ext cx="2469622" cy="1794554"/>
                    </a:xfrm>
                    <a:prstGeom prst="rect">
                      <a:avLst/>
                    </a:prstGeom>
                  </pic:spPr>
                </pic:pic>
              </a:graphicData>
            </a:graphic>
          </wp:inline>
        </w:drawing>
      </w:r>
      <w:bookmarkStart w:id="80" w:name="_Ref2600609"/>
    </w:p>
    <w:p w14:paraId="70C32779" w14:textId="471F3202" w:rsidR="008E2C71" w:rsidRDefault="008E2C71" w:rsidP="008E2C71">
      <w:pPr>
        <w:pStyle w:val="Beschriftung"/>
      </w:pPr>
      <w:bookmarkStart w:id="81" w:name="_Ref3212042"/>
      <w:r>
        <w:lastRenderedPageBreak/>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6</w:t>
      </w:r>
      <w:r w:rsidR="00487171">
        <w:rPr>
          <w:noProof/>
        </w:rPr>
        <w:fldChar w:fldCharType="end"/>
      </w:r>
      <w:bookmarkEnd w:id="80"/>
      <w:bookmarkEnd w:id="81"/>
      <w:r>
        <w:t xml:space="preserve">  Illustration of the trial simulation environment</w:t>
      </w:r>
      <w:r w:rsidR="00AC7361">
        <w:t xml:space="preserve"> with use of XVR</w:t>
      </w:r>
      <w:r w:rsidR="00D7676E">
        <w:t xml:space="preserve"> </w:t>
      </w:r>
      <w:r w:rsidR="00795EB9">
        <w:t xml:space="preserve">RM </w:t>
      </w:r>
      <w:r w:rsidR="00DF5F93">
        <w:t>(left) and XVR OS (right)</w:t>
      </w:r>
      <w:r>
        <w:t>.</w:t>
      </w:r>
    </w:p>
    <w:p w14:paraId="1FA30D0D" w14:textId="393848DD" w:rsidR="00EF61C1" w:rsidRDefault="00EF61C1" w:rsidP="00EF61C1">
      <w:pPr>
        <w:pStyle w:val="Subsection"/>
      </w:pPr>
      <w:r>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921C42">
        <w:t xml:space="preserve">Figure </w:t>
      </w:r>
      <w:r w:rsidR="00921C42">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055F49">
      <w:pPr>
        <w:pStyle w:val="Listenabsatz"/>
        <w:ind w:left="360" w:firstLine="0"/>
        <w:jc w:val="center"/>
      </w:pPr>
      <w:r>
        <w:rPr>
          <w:noProof/>
          <w:lang w:val="de-DE" w:eastAsia="zh-TW"/>
        </w:rPr>
        <w:drawing>
          <wp:inline distT="0" distB="0" distL="0" distR="0" wp14:anchorId="02BA38FC" wp14:editId="6E360FF3">
            <wp:extent cx="4987303" cy="3368040"/>
            <wp:effectExtent l="0" t="0" r="381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990954" cy="3370505"/>
                    </a:xfrm>
                    <a:prstGeom prst="rect">
                      <a:avLst/>
                    </a:prstGeom>
                  </pic:spPr>
                </pic:pic>
              </a:graphicData>
            </a:graphic>
          </wp:inline>
        </w:drawing>
      </w:r>
    </w:p>
    <w:p w14:paraId="69500D3A" w14:textId="1BC10CEE" w:rsidR="00921C2A" w:rsidRDefault="001C5D28" w:rsidP="001C5D28">
      <w:pPr>
        <w:pStyle w:val="Beschriftung"/>
      </w:pPr>
      <w:bookmarkStart w:id="82"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7</w:t>
      </w:r>
      <w:r w:rsidR="00487171">
        <w:rPr>
          <w:noProof/>
        </w:rPr>
        <w:fldChar w:fldCharType="end"/>
      </w:r>
      <w:bookmarkEnd w:id="82"/>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t>Conclusion</w:t>
      </w:r>
      <w:r w:rsidR="00D506BD" w:rsidRPr="00AB70FF">
        <w:t xml:space="preserve"> and future work</w:t>
      </w:r>
    </w:p>
    <w:p w14:paraId="36892220" w14:textId="78E03E09"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w:t>
      </w:r>
      <w:ins w:id="83" w:author="Autor">
        <w:r w:rsidR="001E4A51">
          <w:t xml:space="preserve">The first results show that the </w:t>
        </w:r>
        <w:r w:rsidR="00D60D37">
          <w:t xml:space="preserve">positions of simulated vehicles/routes/pedestrians are with high accuracy.  The </w:t>
        </w:r>
        <w:r w:rsidR="00220440">
          <w:t xml:space="preserve">coupled simulation can be conducted </w:t>
        </w:r>
        <w:commentRangeStart w:id="84"/>
        <w:r w:rsidR="00220440">
          <w:t xml:space="preserve">in real-time </w:t>
        </w:r>
      </w:ins>
      <w:commentRangeEnd w:id="84"/>
      <w:r w:rsidR="00C5151E">
        <w:rPr>
          <w:rStyle w:val="Kommentarzeichen"/>
        </w:rPr>
        <w:commentReference w:id="84"/>
      </w:r>
      <w:ins w:id="85" w:author="Autor">
        <w:r w:rsidR="00220440">
          <w:t xml:space="preserve">in the proposed scenario. </w:t>
        </w:r>
      </w:ins>
      <w:r w:rsidR="00C45C53">
        <w:t xml:space="preserve">In the next phase, the required messages </w:t>
      </w:r>
      <w:r w:rsidR="00B154A5">
        <w:t xml:space="preserve">for the coupled simulation </w:t>
      </w:r>
      <w:r w:rsidR="00C45C53">
        <w:t xml:space="preserve">will be </w:t>
      </w:r>
      <w:ins w:id="86" w:author="Autor">
        <w:r w:rsidR="00220440">
          <w:t xml:space="preserve">fully </w:t>
        </w:r>
      </w:ins>
      <w:r w:rsidR="00C45C53">
        <w:t xml:space="preserve">integrated into Driver+’s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921C42">
        <w:t xml:space="preserve">Figure </w:t>
      </w:r>
      <w:r w:rsidR="00921C4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w:t>
      </w:r>
      <w:ins w:id="87" w:author="Autor">
        <w:r w:rsidR="00220440">
          <w:t xml:space="preserve">either for gathering more simulation information or for </w:t>
        </w:r>
        <w:r w:rsidR="00C5151E">
          <w:t>interfering with infrastructure or road users in the simulation</w:t>
        </w:r>
        <w:bookmarkStart w:id="88" w:name="_GoBack"/>
        <w:bookmarkEnd w:id="88"/>
        <w:r w:rsidR="00C5151E">
          <w:t xml:space="preserve"> </w:t>
        </w:r>
      </w:ins>
      <w:r w:rsidR="002640D1">
        <w:t>can also be developed according to the users’ needs.</w:t>
      </w:r>
      <w:r w:rsidR="00A77AE2">
        <w:t xml:space="preserve"> </w:t>
      </w:r>
    </w:p>
    <w:p w14:paraId="377229AE" w14:textId="7DC846F3" w:rsidR="004364A9" w:rsidRDefault="004364A9" w:rsidP="004364A9">
      <w:pPr>
        <w:pStyle w:val="Section"/>
      </w:pPr>
      <w:r>
        <w:lastRenderedPageBreak/>
        <w:t>Acknowledgements</w:t>
      </w:r>
    </w:p>
    <w:p w14:paraId="739C6A3B" w14:textId="53E77E76"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w:t>
      </w:r>
      <w:r w:rsidR="00901EB9">
        <w:rPr>
          <w:rFonts w:eastAsiaTheme="minorEastAsia" w:cstheme="minorBidi"/>
          <w:bCs w:val="0"/>
          <w:sz w:val="20"/>
          <w:szCs w:val="24"/>
        </w:rPr>
        <w:t>river</w:t>
      </w:r>
      <w:r w:rsidR="009B6F47">
        <w:rPr>
          <w:rFonts w:eastAsiaTheme="minorEastAsia" w:cstheme="minorBidi"/>
          <w:bCs w:val="0"/>
          <w:sz w:val="20"/>
          <w:szCs w:val="24"/>
        </w:rPr>
        <w:t>+</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the European Union’s 7th Framework Programme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customXmlInsRangeStart w:id="89" w:author="Autor"/>
    <w:sdt>
      <w:sdtPr>
        <w:id w:val="1646931036"/>
        <w:bibliography/>
      </w:sdtPr>
      <w:sdtContent>
        <w:customXmlInsRangeEnd w:id="89"/>
        <w:p w14:paraId="1272AA9B" w14:textId="77777777" w:rsidR="001F27BB" w:rsidRDefault="001F27BB" w:rsidP="001F27BB">
          <w:pPr>
            <w:pStyle w:val="Literaturverzeichnis"/>
            <w:rPr>
              <w:ins w:id="90" w:author="Autor"/>
              <w:noProof/>
            </w:rPr>
          </w:pPr>
          <w:ins w:id="91" w:author="Autor">
            <w:r>
              <w:fldChar w:fldCharType="begin"/>
            </w:r>
            <w:r>
              <w:instrText>BIBLIOGRAPHY</w:instrText>
            </w:r>
            <w:r>
              <w:fldChar w:fldCharType="separate"/>
            </w:r>
            <w:r>
              <w:rPr>
                <w:noProof/>
              </w:rPr>
              <w:t xml:space="preserve">Barta, J. (2017). Comparison of Simulators Used for Education and Practical Training of the Critical Infrastructure Staff. </w:t>
            </w:r>
            <w:r>
              <w:rPr>
                <w:i/>
                <w:iCs/>
                <w:noProof/>
              </w:rPr>
              <w:t>E-learning (vol 9): Effective Development of Teachers’ Skills in the Area of ICT and E-learning</w:t>
            </w:r>
            <w:r>
              <w:rPr>
                <w:noProof/>
              </w:rPr>
              <w:t>, S. 279-293.</w:t>
            </w:r>
          </w:ins>
        </w:p>
        <w:p w14:paraId="5407B148" w14:textId="77777777" w:rsidR="001F27BB" w:rsidRPr="00ED5E6F" w:rsidRDefault="001F27BB" w:rsidP="001F27BB">
          <w:pPr>
            <w:pStyle w:val="Literaturverzeichnis"/>
            <w:rPr>
              <w:ins w:id="92" w:author="Autor"/>
              <w:noProof/>
              <w:lang w:val="de-DE"/>
            </w:rPr>
          </w:pPr>
          <w:ins w:id="93" w:author="Autor">
            <w:r w:rsidRPr="00ED5E6F">
              <w:rPr>
                <w:noProof/>
                <w:lang w:val="de-DE"/>
              </w:rPr>
              <w:t xml:space="preserve">Driver+. (2019). </w:t>
            </w:r>
            <w:r w:rsidRPr="00ED5E6F">
              <w:rPr>
                <w:i/>
                <w:iCs/>
                <w:noProof/>
                <w:lang w:val="de-DE"/>
              </w:rPr>
              <w:t>copper</w:t>
            </w:r>
            <w:r w:rsidRPr="00ED5E6F">
              <w:rPr>
                <w:noProof/>
                <w:lang w:val="de-DE"/>
              </w:rPr>
              <w:t>. Von https://github.com/DRIVER-EU/copper abgerufen</w:t>
            </w:r>
          </w:ins>
        </w:p>
        <w:p w14:paraId="4629011B" w14:textId="77777777" w:rsidR="001F27BB" w:rsidRPr="001F27BB" w:rsidRDefault="001F27BB" w:rsidP="001F27BB">
          <w:pPr>
            <w:pStyle w:val="Literaturverzeichnis"/>
            <w:rPr>
              <w:ins w:id="94" w:author="Autor"/>
              <w:noProof/>
              <w:rPrChange w:id="95" w:author="Autor">
                <w:rPr>
                  <w:ins w:id="96" w:author="Autor"/>
                  <w:noProof/>
                  <w:lang w:val="de-DE"/>
                </w:rPr>
              </w:rPrChange>
            </w:rPr>
          </w:pPr>
          <w:ins w:id="97" w:author="Autor">
            <w:r>
              <w:rPr>
                <w:noProof/>
              </w:rPr>
              <w:t xml:space="preserve">Driver+. (2019). </w:t>
            </w:r>
            <w:r>
              <w:rPr>
                <w:i/>
                <w:iCs/>
                <w:noProof/>
              </w:rPr>
              <w:t>Driving Innovation in Crisis Management for European Resilience</w:t>
            </w:r>
            <w:r>
              <w:rPr>
                <w:noProof/>
              </w:rPr>
              <w:t xml:space="preserve">. </w:t>
            </w:r>
            <w:r w:rsidRPr="001F27BB">
              <w:rPr>
                <w:noProof/>
                <w:rPrChange w:id="98" w:author="Autor">
                  <w:rPr>
                    <w:noProof/>
                    <w:lang w:val="de-DE"/>
                  </w:rPr>
                </w:rPrChange>
              </w:rPr>
              <w:t>Von https://www.driver-project.eu/driver-project/ abgerufen</w:t>
            </w:r>
          </w:ins>
        </w:p>
        <w:p w14:paraId="2E1C3C81" w14:textId="77777777" w:rsidR="001F27BB" w:rsidRPr="001F27BB" w:rsidRDefault="001F27BB" w:rsidP="001F27BB">
          <w:pPr>
            <w:pStyle w:val="Literaturverzeichnis"/>
            <w:rPr>
              <w:ins w:id="99" w:author="Autor"/>
              <w:noProof/>
              <w:rPrChange w:id="100" w:author="Autor">
                <w:rPr>
                  <w:ins w:id="101" w:author="Autor"/>
                  <w:noProof/>
                  <w:lang w:val="de-DE"/>
                </w:rPr>
              </w:rPrChange>
            </w:rPr>
          </w:pPr>
          <w:ins w:id="102" w:author="Autor">
            <w:r w:rsidRPr="001F27BB">
              <w:rPr>
                <w:noProof/>
                <w:rPrChange w:id="103" w:author="Autor">
                  <w:rPr>
                    <w:noProof/>
                    <w:lang w:val="de-DE"/>
                  </w:rPr>
                </w:rPrChange>
              </w:rPr>
              <w:t xml:space="preserve">Driver+. (2019). </w:t>
            </w:r>
            <w:r w:rsidRPr="001F27BB">
              <w:rPr>
                <w:i/>
                <w:iCs/>
                <w:noProof/>
                <w:rPrChange w:id="104" w:author="Autor">
                  <w:rPr>
                    <w:i/>
                    <w:iCs/>
                    <w:noProof/>
                    <w:lang w:val="de-DE"/>
                  </w:rPr>
                </w:rPrChange>
              </w:rPr>
              <w:t>sumo-connector</w:t>
            </w:r>
            <w:r w:rsidRPr="001F27BB">
              <w:rPr>
                <w:noProof/>
                <w:rPrChange w:id="105" w:author="Autor">
                  <w:rPr>
                    <w:noProof/>
                    <w:lang w:val="de-DE"/>
                  </w:rPr>
                </w:rPrChange>
              </w:rPr>
              <w:t>. Von https://github.com/DRIVER-EU/sumo-connector abgerufen</w:t>
            </w:r>
          </w:ins>
        </w:p>
        <w:p w14:paraId="0C49F696" w14:textId="77777777" w:rsidR="001F27BB" w:rsidRDefault="001F27BB" w:rsidP="001F27BB">
          <w:pPr>
            <w:pStyle w:val="Literaturverzeichnis"/>
            <w:rPr>
              <w:ins w:id="106" w:author="Autor"/>
              <w:noProof/>
            </w:rPr>
          </w:pPr>
          <w:ins w:id="107" w:author="Autor">
            <w:r>
              <w:rPr>
                <w:noProof/>
              </w:rPr>
              <w:t xml:space="preserve">Lamb, K. B. (2015). Introspect Model: Competency Assessment in the Virtual World. </w:t>
            </w:r>
            <w:r>
              <w:rPr>
                <w:i/>
                <w:iCs/>
                <w:noProof/>
              </w:rPr>
              <w:t>Proceedings of the ISCRAM 2015.</w:t>
            </w:r>
            <w:r>
              <w:rPr>
                <w:noProof/>
              </w:rPr>
              <w:t xml:space="preserve"> Kristiansand.</w:t>
            </w:r>
          </w:ins>
        </w:p>
        <w:p w14:paraId="0C85842E" w14:textId="77777777" w:rsidR="001F27BB" w:rsidRDefault="001F27BB" w:rsidP="001F27BB">
          <w:pPr>
            <w:pStyle w:val="Literaturverzeichnis"/>
            <w:rPr>
              <w:ins w:id="108" w:author="Autor"/>
              <w:noProof/>
            </w:rPr>
          </w:pPr>
          <w:ins w:id="109" w:author="Autor">
            <w:r>
              <w:rPr>
                <w:noProof/>
              </w:rPr>
              <w:t xml:space="preserve">Lopez, P. A.-W.-P. (2018). Microscopic Traffic Simulation using SUMO. </w:t>
            </w:r>
            <w:r>
              <w:rPr>
                <w:i/>
                <w:iCs/>
                <w:noProof/>
              </w:rPr>
              <w:t>21st International Conference on Intelligent Transportation Systems (ITSC)</w:t>
            </w:r>
            <w:r>
              <w:rPr>
                <w:noProof/>
              </w:rPr>
              <w:t>, S. 2575–2582.</w:t>
            </w:r>
          </w:ins>
        </w:p>
        <w:p w14:paraId="792C8836" w14:textId="77777777" w:rsidR="001F27BB" w:rsidRDefault="001F27BB" w:rsidP="001F27BB">
          <w:pPr>
            <w:pStyle w:val="Literaturverzeichnis"/>
            <w:rPr>
              <w:ins w:id="110" w:author="Autor"/>
              <w:noProof/>
              <w:lang w:val="en-GB"/>
            </w:rPr>
          </w:pPr>
          <w:ins w:id="111" w:author="Autor">
            <w:r>
              <w:rPr>
                <w:noProof/>
                <w:lang w:val="en-GB"/>
              </w:rPr>
              <w:t xml:space="preserve">Meresse, P. T. (2013). The International Wildfire Simulation Training Project: 3D serious game-based training and exercising of wildfire response professionals. </w:t>
            </w:r>
            <w:r>
              <w:rPr>
                <w:i/>
                <w:iCs/>
                <w:noProof/>
                <w:lang w:val="en-GB"/>
              </w:rPr>
              <w:t>UK Wildfire Conference 2013.</w:t>
            </w:r>
            <w:r>
              <w:rPr>
                <w:noProof/>
                <w:lang w:val="en-GB"/>
              </w:rPr>
              <w:t xml:space="preserve"> Vale of Glamorgan.</w:t>
            </w:r>
          </w:ins>
        </w:p>
        <w:p w14:paraId="3C7285F7" w14:textId="77777777" w:rsidR="001F27BB" w:rsidRPr="00ED5E6F" w:rsidRDefault="001F27BB" w:rsidP="001F27BB">
          <w:pPr>
            <w:pStyle w:val="Literaturverzeichnis"/>
            <w:rPr>
              <w:ins w:id="112" w:author="Autor"/>
              <w:noProof/>
            </w:rPr>
          </w:pPr>
          <w:ins w:id="113" w:author="Autor">
            <w:r>
              <w:rPr>
                <w:noProof/>
              </w:rPr>
              <w:t xml:space="preserve">Navarro, L. F. (2015). SE-Star: A Large-Scale Human Behavior Simulation for Planning, Decision-Making and Training . </w:t>
            </w:r>
            <w:r>
              <w:rPr>
                <w:i/>
                <w:iCs/>
                <w:noProof/>
              </w:rPr>
              <w:t>Proceedings of the AAMAS 2015.</w:t>
            </w:r>
            <w:r>
              <w:rPr>
                <w:noProof/>
              </w:rPr>
              <w:t xml:space="preserve"> Istanbul.</w:t>
            </w:r>
          </w:ins>
        </w:p>
        <w:p w14:paraId="108A226F" w14:textId="77777777" w:rsidR="001F27BB" w:rsidRDefault="001F27BB" w:rsidP="001F27BB">
          <w:pPr>
            <w:pStyle w:val="Literaturverzeichnis"/>
            <w:rPr>
              <w:ins w:id="114" w:author="Autor"/>
              <w:noProof/>
            </w:rPr>
          </w:pPr>
          <w:ins w:id="115" w:author="Autor">
            <w:r>
              <w:rPr>
                <w:noProof/>
              </w:rPr>
              <w:t xml:space="preserve">SUMO. (2019). </w:t>
            </w:r>
            <w:r>
              <w:rPr>
                <w:i/>
                <w:iCs/>
                <w:noProof/>
              </w:rPr>
              <w:t>TraCI</w:t>
            </w:r>
            <w:r>
              <w:rPr>
                <w:noProof/>
              </w:rPr>
              <w:t>. Von https://sumo.dlr.de/wiki/TraCI abgerufen</w:t>
            </w:r>
          </w:ins>
        </w:p>
        <w:p w14:paraId="1E57BDAA" w14:textId="77777777" w:rsidR="001F27BB" w:rsidRDefault="001F27BB" w:rsidP="001F27BB">
          <w:pPr>
            <w:pStyle w:val="Literaturverzeichnis"/>
            <w:rPr>
              <w:ins w:id="116" w:author="Autor"/>
              <w:noProof/>
            </w:rPr>
          </w:pPr>
          <w:ins w:id="117" w:author="Autor">
            <w:r>
              <w:rPr>
                <w:noProof/>
              </w:rPr>
              <w:t xml:space="preserve">Vullings, E. v. (2019). Cloud-based M&amp;S for Trails and Exercises. </w:t>
            </w:r>
            <w:r>
              <w:rPr>
                <w:i/>
                <w:iCs/>
                <w:noProof/>
              </w:rPr>
              <w:t>30th International Forum for the Military and Civil Simulation, Training and Education Community (ITEC).</w:t>
            </w:r>
            <w:r>
              <w:rPr>
                <w:noProof/>
              </w:rPr>
              <w:t xml:space="preserve"> Stockholm.</w:t>
            </w:r>
          </w:ins>
        </w:p>
        <w:p w14:paraId="2713E539" w14:textId="77777777" w:rsidR="001F27BB" w:rsidRDefault="001F27BB" w:rsidP="001F27BB">
          <w:pPr>
            <w:pStyle w:val="Literaturverzeichnis"/>
            <w:rPr>
              <w:ins w:id="118" w:author="Autor"/>
              <w:noProof/>
              <w:lang w:val="en-GB"/>
            </w:rPr>
          </w:pPr>
          <w:ins w:id="119" w:author="Autor">
            <w:r>
              <w:rPr>
                <w:noProof/>
                <w:lang w:val="en-GB"/>
              </w:rPr>
              <w:lastRenderedPageBreak/>
              <w:t xml:space="preserve">XVR. (2019, 04 30). </w:t>
            </w:r>
            <w:r>
              <w:rPr>
                <w:i/>
                <w:iCs/>
                <w:noProof/>
                <w:lang w:val="en-GB"/>
              </w:rPr>
              <w:t>XVR simulation</w:t>
            </w:r>
            <w:r>
              <w:rPr>
                <w:noProof/>
                <w:lang w:val="en-GB"/>
              </w:rPr>
              <w:t>. Retrieved from https://www.xvrsim.com/en/</w:t>
            </w:r>
          </w:ins>
        </w:p>
        <w:p w14:paraId="414D739B" w14:textId="77777777" w:rsidR="001F27BB" w:rsidRDefault="001F27BB" w:rsidP="001F27BB">
          <w:pPr>
            <w:rPr>
              <w:ins w:id="120" w:author="Autor"/>
            </w:rPr>
          </w:pPr>
          <w:ins w:id="121" w:author="Autor">
            <w:r>
              <w:rPr>
                <w:b/>
                <w:bCs/>
              </w:rPr>
              <w:fldChar w:fldCharType="end"/>
            </w:r>
          </w:ins>
        </w:p>
        <w:customXmlInsRangeStart w:id="122" w:author="Autor"/>
      </w:sdtContent>
    </w:sdt>
    <w:customXmlInsRangeEnd w:id="122"/>
    <w:p w14:paraId="4CD8BBB5" w14:textId="21F64351" w:rsidR="00334144" w:rsidDel="001F27BB" w:rsidRDefault="00334144" w:rsidP="00334144">
      <w:pPr>
        <w:pStyle w:val="Literaturverzeichnis"/>
        <w:rPr>
          <w:ins w:id="123" w:author="Autor"/>
          <w:del w:id="124" w:author="Autor"/>
          <w:noProof/>
        </w:rPr>
      </w:pPr>
      <w:ins w:id="125" w:author="Autor">
        <w:del w:id="126" w:author="Autor">
          <w:r w:rsidDel="001F27BB">
            <w:rPr>
              <w:noProof/>
            </w:rPr>
            <w:delText xml:space="preserve">Barta, J. (2017). Comparison of Simulators Used for Education and Practical Training of the Critical Infrastructure Staff. </w:delText>
          </w:r>
          <w:r w:rsidDel="001F27BB">
            <w:rPr>
              <w:i/>
              <w:iCs/>
              <w:noProof/>
            </w:rPr>
            <w:delText>E-learning (vol 9): Effective Development of Teachers’ Skills in the Area of ICT and E-learning</w:delText>
          </w:r>
          <w:r w:rsidDel="001F27BB">
            <w:rPr>
              <w:noProof/>
            </w:rPr>
            <w:delText>, S. 279-293.</w:delText>
          </w:r>
        </w:del>
      </w:ins>
    </w:p>
    <w:p w14:paraId="30FC5799" w14:textId="2794433A" w:rsidR="003F3BC7" w:rsidRPr="003F3BC7" w:rsidDel="001F27BB" w:rsidRDefault="003F3BC7" w:rsidP="00276B08">
      <w:pPr>
        <w:pStyle w:val="Literaturverzeichnis"/>
        <w:rPr>
          <w:del w:id="127" w:author="Autor"/>
        </w:rPr>
      </w:pPr>
      <w:del w:id="128" w:author="Autor">
        <w:r w:rsidDel="001F27BB">
          <w:fldChar w:fldCharType="begin"/>
        </w:r>
        <w:r w:rsidRPr="0054450E" w:rsidDel="001F27BB">
          <w:delInstrText xml:space="preserve"> ADDIN ZOTERO_BIBL {"custom":[]} CSL_BIBLIOGRAPHY </w:delInstrText>
        </w:r>
        <w:r w:rsidDel="001F27BB">
          <w:fldChar w:fldCharType="separate"/>
        </w:r>
        <w:r w:rsidRPr="0054450E" w:rsidDel="001F27BB">
          <w:rPr>
            <w:rFonts w:cs="Times New Roman"/>
          </w:rPr>
          <w:delText>Driver+. (2019)</w:delText>
        </w:r>
        <w:r w:rsidR="0054450E" w:rsidRPr="0054450E" w:rsidDel="001F27BB">
          <w:rPr>
            <w:rFonts w:cs="Times New Roman"/>
          </w:rPr>
          <w:delText>.</w:delText>
        </w:r>
        <w:r w:rsidRPr="0054450E" w:rsidDel="001F27BB">
          <w:rPr>
            <w:rFonts w:cs="Times New Roman"/>
          </w:rPr>
          <w:delText xml:space="preserve"> </w:delText>
        </w:r>
        <w:r w:rsidR="0054450E" w:rsidDel="001F27BB">
          <w:rPr>
            <w:rFonts w:cs="Times New Roman"/>
          </w:rPr>
          <w:delText>DRIVER+ Objectives and activities. Retrieved 02 28, 2019, from</w:delText>
        </w:r>
        <w:r w:rsidR="0054450E" w:rsidRPr="0054450E" w:rsidDel="001F27BB">
          <w:delText xml:space="preserve"> </w:delText>
        </w:r>
        <w:r w:rsidR="0054450E" w:rsidRPr="0054450E" w:rsidDel="001F27BB">
          <w:rPr>
            <w:rFonts w:cs="Times New Roman"/>
          </w:rPr>
          <w:delText>https://www.driver-project.eu/driver-project/objectives-and-activities/</w:delText>
        </w:r>
        <w:r w:rsidDel="001F27BB">
          <w:fldChar w:fldCharType="end"/>
        </w:r>
      </w:del>
    </w:p>
    <w:p w14:paraId="00E589A6" w14:textId="7437EF83" w:rsidR="000B730D" w:rsidRPr="00270738" w:rsidDel="001F27BB" w:rsidRDefault="00EF16AD" w:rsidP="004B4D2A">
      <w:pPr>
        <w:pStyle w:val="Literaturverzeichnis"/>
        <w:rPr>
          <w:del w:id="129" w:author="Autor"/>
          <w:rFonts w:cs="Times New Roman"/>
          <w:iCs/>
          <w:lang w:val="nl-NL"/>
        </w:rPr>
      </w:pPr>
      <w:del w:id="130" w:author="Autor">
        <w:r w:rsidDel="001F27BB">
          <w:fldChar w:fldCharType="begin"/>
        </w:r>
        <w:r w:rsidRPr="00276B08" w:rsidDel="001F27BB">
          <w:rPr>
            <w:lang w:val="sv-SE"/>
          </w:rPr>
          <w:delInstrText xml:space="preserve"> ADDIN ZOTERO_BIBL {"custom":[]</w:delInstrText>
        </w:r>
        <w:r w:rsidRPr="000B730D" w:rsidDel="001F27BB">
          <w:rPr>
            <w:lang w:val="sv-SE"/>
          </w:rPr>
          <w:delInstrText xml:space="preserve">} CSL_BIBLIOGRAPHY </w:delInstrText>
        </w:r>
        <w:r w:rsidDel="001F27BB">
          <w:fldChar w:fldCharType="separate"/>
        </w:r>
        <w:r w:rsidRPr="000B730D" w:rsidDel="001F27BB">
          <w:rPr>
            <w:rFonts w:cs="Times New Roman"/>
            <w:lang w:val="sv-SE"/>
          </w:rPr>
          <w:delText>Vullings, Erik, van</w:delText>
        </w:r>
        <w:r w:rsidR="004B4D2A" w:rsidDel="001F27BB">
          <w:rPr>
            <w:rFonts w:cs="Times New Roman"/>
            <w:lang w:val="sv-SE"/>
          </w:rPr>
          <w:delText xml:space="preserve"> </w:delText>
        </w:r>
        <w:r w:rsidRPr="000B730D" w:rsidDel="001F27BB">
          <w:rPr>
            <w:rFonts w:cs="Times New Roman"/>
            <w:lang w:val="sv-SE"/>
          </w:rPr>
          <w:delText xml:space="preserve">Campen, S., Hameete, P., Hendriks, M. </w:delText>
        </w:r>
        <w:r w:rsidR="0058422C" w:rsidRPr="000B730D" w:rsidDel="001F27BB">
          <w:rPr>
            <w:rFonts w:cs="Times New Roman"/>
            <w:lang w:val="sv-SE"/>
          </w:rPr>
          <w:delText>(2019</w:delText>
        </w:r>
        <w:r w:rsidRPr="000B730D" w:rsidDel="001F27BB">
          <w:rPr>
            <w:rFonts w:cs="Times New Roman"/>
            <w:lang w:val="sv-SE"/>
          </w:rPr>
          <w:delText xml:space="preserve">). </w:delText>
        </w:r>
        <w:r w:rsidR="0058422C" w:rsidRPr="0058422C" w:rsidDel="001F27BB">
          <w:rPr>
            <w:rFonts w:cs="Times New Roman"/>
          </w:rPr>
          <w:delText xml:space="preserve">Cloud-based M&amp;S for Trails </w:delText>
        </w:r>
        <w:r w:rsidR="0058422C" w:rsidDel="001F27BB">
          <w:rPr>
            <w:rFonts w:cs="Times New Roman"/>
          </w:rPr>
          <w:delText>and Exercises</w:delText>
        </w:r>
        <w:r w:rsidRPr="00BB1470" w:rsidDel="001F27BB">
          <w:rPr>
            <w:rFonts w:cs="Times New Roman"/>
          </w:rPr>
          <w:delText xml:space="preserve">. In </w:delText>
        </w:r>
        <w:r w:rsidRPr="00BB1470" w:rsidDel="001F27BB">
          <w:rPr>
            <w:rFonts w:cs="Times New Roman"/>
            <w:i/>
            <w:iCs/>
          </w:rPr>
          <w:delText>201</w:delText>
        </w:r>
        <w:r w:rsidR="0058422C" w:rsidDel="001F27BB">
          <w:rPr>
            <w:rFonts w:cs="Times New Roman"/>
            <w:i/>
            <w:iCs/>
          </w:rPr>
          <w:delText>9 30th</w:delText>
        </w:r>
        <w:r w:rsidR="0058422C" w:rsidRPr="0058422C" w:rsidDel="001F27BB">
          <w:rPr>
            <w:rFonts w:cs="Times New Roman"/>
            <w:i/>
            <w:iCs/>
          </w:rPr>
          <w:delText xml:space="preserve"> International Forum for the Military and Civil Simulation, Training and Education Community</w:delText>
        </w:r>
        <w:r w:rsidR="0058422C" w:rsidDel="001F27BB">
          <w:rPr>
            <w:rFonts w:cs="Times New Roman"/>
            <w:i/>
            <w:iCs/>
          </w:rPr>
          <w:delText xml:space="preserve"> (ITEC)</w:delText>
        </w:r>
        <w:r w:rsidR="0058422C" w:rsidRPr="0058422C" w:rsidDel="001F27BB">
          <w:rPr>
            <w:rFonts w:cs="Times New Roman"/>
            <w:iCs/>
          </w:rPr>
          <w:delText xml:space="preserve">, May 14-16, Stockholm. </w:delText>
        </w:r>
        <w:r w:rsidR="0058422C" w:rsidRPr="00270738" w:rsidDel="001F27BB">
          <w:rPr>
            <w:rFonts w:cs="Times New Roman"/>
            <w:iCs/>
            <w:lang w:val="nl-NL"/>
          </w:rPr>
          <w:delText>(accepted)</w:delText>
        </w:r>
      </w:del>
    </w:p>
    <w:p w14:paraId="310BDFD5" w14:textId="501B8DCE" w:rsidR="00BB1470" w:rsidDel="001F27BB" w:rsidRDefault="00EF16AD" w:rsidP="001F27BB">
      <w:pPr>
        <w:pStyle w:val="Literaturverzeichnis"/>
        <w:rPr>
          <w:del w:id="131" w:author="Autor"/>
          <w:rFonts w:cs="Times New Roman"/>
        </w:rPr>
      </w:pPr>
      <w:del w:id="132" w:author="Autor">
        <w:r w:rsidDel="001F27BB">
          <w:fldChar w:fldCharType="end"/>
        </w:r>
        <w:r w:rsidR="00BB1470" w:rsidDel="001F27BB">
          <w:fldChar w:fldCharType="begin"/>
        </w:r>
        <w:r w:rsidR="00BB1470" w:rsidRPr="00270738" w:rsidDel="001F27BB">
          <w:rPr>
            <w:lang w:val="nl-NL"/>
          </w:rPr>
          <w:delInstrText xml:space="preserve"> ADDIN ZOTERO_BIBL {"custom":[]} CSL_BIBLIOGRAPHY </w:delInstrText>
        </w:r>
        <w:r w:rsidR="00BB1470" w:rsidDel="001F27BB">
          <w:fldChar w:fldCharType="separate"/>
        </w:r>
        <w:r w:rsidR="00BB1470" w:rsidRPr="00270738" w:rsidDel="001F27BB">
          <w:rPr>
            <w:rFonts w:cs="Times New Roman"/>
            <w:lang w:val="nl-NL"/>
          </w:rPr>
          <w:delText xml:space="preserve">Lopez, P. A., Behrisch, M., Bieker-Walz, L., Erdmann, J., Flötteröd, Y.-P., Hilbrich, R., … </w:delText>
        </w:r>
        <w:r w:rsidR="00BB1470" w:rsidRPr="00901EB9" w:rsidDel="001F27BB">
          <w:rPr>
            <w:rFonts w:cs="Times New Roman"/>
            <w:lang w:val="nl-NL"/>
          </w:rPr>
          <w:delText xml:space="preserve">Wießner, E. (2018). </w:delText>
        </w:r>
        <w:r w:rsidR="00BB1470" w:rsidRPr="00BB1470" w:rsidDel="001F27BB">
          <w:rPr>
            <w:rFonts w:cs="Times New Roman"/>
          </w:rPr>
          <w:delText xml:space="preserve">Microscopic Traffic Simulation using SUMO. In </w:delText>
        </w:r>
        <w:r w:rsidR="00BB1470" w:rsidRPr="00BB1470" w:rsidDel="001F27BB">
          <w:rPr>
            <w:rFonts w:cs="Times New Roman"/>
            <w:i/>
            <w:iCs/>
          </w:rPr>
          <w:delText>2018 21st International Conference on Intelligent Transportation Systems (ITSC)</w:delText>
        </w:r>
        <w:r w:rsidR="00BB1470" w:rsidRPr="00BB1470" w:rsidDel="001F27BB">
          <w:rPr>
            <w:rFonts w:cs="Times New Roman"/>
          </w:rPr>
          <w:delText xml:space="preserve"> (pp. 2575–2582). IEEE.</w:delText>
        </w:r>
      </w:del>
    </w:p>
    <w:p w14:paraId="5AB0224D" w14:textId="5753BA0E" w:rsidR="0054450E" w:rsidDel="001F27BB" w:rsidRDefault="0054450E" w:rsidP="00DC04EB">
      <w:pPr>
        <w:pStyle w:val="Literaturverzeichnis"/>
        <w:rPr>
          <w:del w:id="133" w:author="Autor"/>
          <w:noProof/>
        </w:rPr>
      </w:pPr>
      <w:del w:id="134" w:author="Autor">
        <w:r w:rsidDel="001F27BB">
          <w:rPr>
            <w:noProof/>
          </w:rPr>
          <w:delText xml:space="preserve">SUMO. (2019). </w:delText>
        </w:r>
        <w:r w:rsidDel="001F27BB">
          <w:rPr>
            <w:i/>
            <w:iCs/>
            <w:noProof/>
          </w:rPr>
          <w:delText>SUMO: TraCI</w:delText>
        </w:r>
        <w:r w:rsidDel="001F27BB">
          <w:rPr>
            <w:noProof/>
          </w:rPr>
          <w:delText xml:space="preserve">. Retrieved 02 28, 2019, from </w:delText>
        </w:r>
        <w:r w:rsidRPr="0054450E" w:rsidDel="001F27BB">
          <w:rPr>
            <w:noProof/>
          </w:rPr>
          <w:delText>https://sumo.dlr.de/wiki/TraCI</w:delText>
        </w:r>
      </w:del>
    </w:p>
    <w:p w14:paraId="180651AA" w14:textId="2D54A09C" w:rsidR="00B41750" w:rsidDel="001F27BB" w:rsidRDefault="00B41750" w:rsidP="008F1DEB">
      <w:pPr>
        <w:pStyle w:val="Literaturverzeichnis"/>
        <w:rPr>
          <w:ins w:id="135" w:author="Autor"/>
          <w:del w:id="136" w:author="Autor"/>
          <w:rFonts w:cs="Times New Roman"/>
          <w:i/>
          <w:lang w:val="nl-NL"/>
        </w:rPr>
      </w:pPr>
      <w:del w:id="137" w:author="Autor">
        <w:r w:rsidDel="001F27BB">
          <w:rPr>
            <w:rFonts w:cs="Times New Roman"/>
          </w:rPr>
          <w:delText>Navarro, Laurent, Flacher, Fabien, Meyer, Christophe (2015). SE-Star: A Large-Scale Human Behavior Simulation for Planning, Decision-Making and Training.</w:delText>
        </w:r>
        <w:r w:rsidDel="001F27BB">
          <w:rPr>
            <w:rFonts w:cs="Times New Roman"/>
            <w:i/>
          </w:rPr>
          <w:delText xml:space="preserve"> </w:delText>
        </w:r>
        <w:r w:rsidRPr="00270738" w:rsidDel="001F27BB">
          <w:rPr>
            <w:rFonts w:cs="Times New Roman"/>
            <w:i/>
            <w:lang w:val="nl-NL"/>
          </w:rPr>
          <w:delText>In AAMAS 2015.</w:delText>
        </w:r>
      </w:del>
    </w:p>
    <w:p w14:paraId="13543CE2" w14:textId="22A247EE" w:rsidR="00334144" w:rsidRPr="00334144" w:rsidDel="001F27BB" w:rsidRDefault="00334144" w:rsidP="008F1DEB">
      <w:pPr>
        <w:pStyle w:val="Literaturverzeichnis"/>
        <w:rPr>
          <w:del w:id="138" w:author="Autor"/>
          <w:lang w:val="nl-NL"/>
        </w:rPr>
      </w:pPr>
    </w:p>
    <w:p w14:paraId="45779D02" w14:textId="252D28BC" w:rsidR="00B41750" w:rsidRPr="00B41750" w:rsidDel="001F27BB" w:rsidRDefault="00B41750" w:rsidP="00C5151E">
      <w:pPr>
        <w:pStyle w:val="Literaturverzeichnis"/>
        <w:rPr>
          <w:del w:id="139" w:author="Autor"/>
          <w:rFonts w:cs="Times New Roman"/>
          <w:i/>
        </w:rPr>
      </w:pPr>
      <w:del w:id="140" w:author="Autor">
        <w:r w:rsidRPr="00270738" w:rsidDel="001F27BB">
          <w:rPr>
            <w:rFonts w:cs="Times New Roman"/>
            <w:lang w:val="nl-NL"/>
          </w:rPr>
          <w:delText xml:space="preserve">Roelands, Marc &amp; Van Raemdonck, Wolfgang &amp; Ménoret, Stéphane &amp; Navarro, Laurent &amp; Bildea, Ana &amp; Creiche, Sébastien. </w:delText>
        </w:r>
        <w:r w:rsidRPr="00B41750" w:rsidDel="001F27BB">
          <w:rPr>
            <w:rFonts w:cs="Times New Roman"/>
          </w:rPr>
          <w:delText xml:space="preserve">(2015). Effective Mission Management through Service-aware Streaming Infrastructure. </w:delText>
        </w:r>
        <w:r w:rsidRPr="00B41750" w:rsidDel="001F27BB">
          <w:rPr>
            <w:rFonts w:cs="Times New Roman"/>
            <w:i/>
          </w:rPr>
          <w:delText xml:space="preserve">In </w:delText>
        </w:r>
        <w:r w:rsidDel="001F27BB">
          <w:rPr>
            <w:i/>
          </w:rPr>
          <w:delText>AMBIENT 2015, The Fifth International Conference on Ambient Computing, Applications, Services and Technologies, At Nice, France, Volume: 978-1-61208-421-3</w:delText>
        </w:r>
      </w:del>
    </w:p>
    <w:p w14:paraId="0B7D3AF0" w14:textId="50808239" w:rsidR="00B41750" w:rsidRPr="00B41750" w:rsidDel="001F27BB" w:rsidRDefault="00B41750" w:rsidP="001F27BB">
      <w:pPr>
        <w:pStyle w:val="Literaturverzeichnis"/>
        <w:rPr>
          <w:del w:id="141" w:author="Autor"/>
        </w:rPr>
        <w:pPrChange w:id="142" w:author="Autor">
          <w:pPr/>
        </w:pPrChange>
      </w:pPr>
    </w:p>
    <w:p w14:paraId="09557AE2" w14:textId="6FDEA6AC" w:rsidR="001D20BA" w:rsidRPr="006229A5" w:rsidDel="001F27BB" w:rsidRDefault="00BB1470" w:rsidP="001F27BB">
      <w:pPr>
        <w:pStyle w:val="Literaturverzeichnis"/>
        <w:rPr>
          <w:del w:id="143" w:author="Autor"/>
        </w:rPr>
        <w:pPrChange w:id="144" w:author="Autor">
          <w:pPr>
            <w:ind w:firstLine="0"/>
          </w:pPr>
        </w:pPrChange>
      </w:pPr>
      <w:del w:id="145" w:author="Autor">
        <w:r w:rsidDel="001F27BB">
          <w:fldChar w:fldCharType="end"/>
        </w:r>
      </w:del>
    </w:p>
    <w:p w14:paraId="588C0467" w14:textId="04CB17F9" w:rsidR="001D20BA" w:rsidRDefault="001D20BA" w:rsidP="001F27BB">
      <w:pPr>
        <w:rPr>
          <w:ins w:id="146" w:author="Autor"/>
        </w:rPr>
      </w:pPr>
    </w:p>
    <w:p w14:paraId="2F23DD63" w14:textId="297BB181" w:rsidR="00BB1470" w:rsidRPr="006229A5" w:rsidRDefault="00BB1470" w:rsidP="0054450E">
      <w:pPr>
        <w:ind w:firstLine="0"/>
      </w:pP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3" w:author="Autor" w:initials="A">
    <w:p w14:paraId="63C05C0A" w14:textId="3D0BD5FE" w:rsidR="008F1DEB" w:rsidRDefault="008F1DEB">
      <w:pPr>
        <w:pStyle w:val="Kommentartext"/>
      </w:pPr>
      <w:r>
        <w:rPr>
          <w:rStyle w:val="Kommentarzeichen"/>
        </w:rPr>
        <w:annotationRef/>
      </w:r>
      <w:r>
        <w:t>Added by TNO</w:t>
      </w:r>
    </w:p>
  </w:comment>
  <w:comment w:id="84" w:author="Autor" w:initials="A">
    <w:p w14:paraId="50C5C825" w14:textId="1FD957A1" w:rsidR="00C5151E" w:rsidRDefault="00C5151E" w:rsidP="00C5151E">
      <w:pPr>
        <w:pStyle w:val="Kommentartext"/>
        <w:ind w:firstLine="0"/>
      </w:pPr>
      <w:r>
        <w:rPr>
          <w:rStyle w:val="Kommentarzeichen"/>
        </w:rPr>
        <w:annotationRef/>
      </w:r>
      <w:r>
        <w:t>Check with Tinus/Micha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Ex w15:paraId="7D382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30D439"/>
  <w16cid:commentId w16cid:paraId="1D651C41" w16cid:durableId="2030D43A"/>
  <w16cid:commentId w16cid:paraId="56C46402" w16cid:durableId="2030D43B"/>
  <w16cid:commentId w16cid:paraId="1A0F37A9" w16cid:durableId="2030D43C"/>
  <w16cid:commentId w16cid:paraId="24F5CECC" w16cid:durableId="202A80E6"/>
  <w16cid:commentId w16cid:paraId="7D382C42" w16cid:durableId="2030D8F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1A1425" w14:textId="77777777" w:rsidR="00BA0CC1" w:rsidRDefault="00BA0CC1" w:rsidP="006229A5">
      <w:r>
        <w:separator/>
      </w:r>
    </w:p>
  </w:endnote>
  <w:endnote w:type="continuationSeparator" w:id="0">
    <w:p w14:paraId="5FB48FD4" w14:textId="77777777" w:rsidR="00BA0CC1" w:rsidRDefault="00BA0CC1"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A25CAB" w14:textId="77777777" w:rsidR="00BA0CC1" w:rsidRDefault="00BA0CC1" w:rsidP="006229A5">
      <w:r>
        <w:separator/>
      </w:r>
    </w:p>
  </w:footnote>
  <w:footnote w:type="continuationSeparator" w:id="0">
    <w:p w14:paraId="46598B2A" w14:textId="77777777" w:rsidR="00BA0CC1" w:rsidRDefault="00BA0CC1"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3119"/>
        </w:tabs>
        <w:ind w:left="3119"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463AD"/>
    <w:rsid w:val="00053AB7"/>
    <w:rsid w:val="00055C94"/>
    <w:rsid w:val="00055F49"/>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07E7B"/>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0673"/>
    <w:rsid w:val="001D20BA"/>
    <w:rsid w:val="001D38E2"/>
    <w:rsid w:val="001D5FE3"/>
    <w:rsid w:val="001E2BBB"/>
    <w:rsid w:val="001E3E23"/>
    <w:rsid w:val="001E4A51"/>
    <w:rsid w:val="001F15CD"/>
    <w:rsid w:val="001F19BF"/>
    <w:rsid w:val="001F27BB"/>
    <w:rsid w:val="001F324A"/>
    <w:rsid w:val="001F347A"/>
    <w:rsid w:val="00200B84"/>
    <w:rsid w:val="002026B5"/>
    <w:rsid w:val="00202774"/>
    <w:rsid w:val="00204ACB"/>
    <w:rsid w:val="00205107"/>
    <w:rsid w:val="00205EEF"/>
    <w:rsid w:val="002145D6"/>
    <w:rsid w:val="00215526"/>
    <w:rsid w:val="00217703"/>
    <w:rsid w:val="00220440"/>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AB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2DA0"/>
    <w:rsid w:val="002E4243"/>
    <w:rsid w:val="002E4784"/>
    <w:rsid w:val="002F0B97"/>
    <w:rsid w:val="002F16FF"/>
    <w:rsid w:val="002F5F3F"/>
    <w:rsid w:val="002F727D"/>
    <w:rsid w:val="0030589E"/>
    <w:rsid w:val="0030602E"/>
    <w:rsid w:val="00311A0B"/>
    <w:rsid w:val="003135AA"/>
    <w:rsid w:val="0031623A"/>
    <w:rsid w:val="00316408"/>
    <w:rsid w:val="003176C3"/>
    <w:rsid w:val="00323EF2"/>
    <w:rsid w:val="00324CA4"/>
    <w:rsid w:val="003273F3"/>
    <w:rsid w:val="00332B45"/>
    <w:rsid w:val="003335FB"/>
    <w:rsid w:val="00334144"/>
    <w:rsid w:val="003440C3"/>
    <w:rsid w:val="00344E09"/>
    <w:rsid w:val="0034685A"/>
    <w:rsid w:val="003520D8"/>
    <w:rsid w:val="0035295B"/>
    <w:rsid w:val="00354A33"/>
    <w:rsid w:val="003571EE"/>
    <w:rsid w:val="00361592"/>
    <w:rsid w:val="003621AA"/>
    <w:rsid w:val="0036309E"/>
    <w:rsid w:val="003660E4"/>
    <w:rsid w:val="003847D0"/>
    <w:rsid w:val="00386132"/>
    <w:rsid w:val="0039146B"/>
    <w:rsid w:val="003A0191"/>
    <w:rsid w:val="003A0DFC"/>
    <w:rsid w:val="003A195A"/>
    <w:rsid w:val="003A2477"/>
    <w:rsid w:val="003A28E0"/>
    <w:rsid w:val="003A457E"/>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E596F"/>
    <w:rsid w:val="003F3BC7"/>
    <w:rsid w:val="003F5C74"/>
    <w:rsid w:val="003F6A13"/>
    <w:rsid w:val="004015AB"/>
    <w:rsid w:val="00401711"/>
    <w:rsid w:val="00401BFF"/>
    <w:rsid w:val="00403DF2"/>
    <w:rsid w:val="00410EE5"/>
    <w:rsid w:val="00412E2B"/>
    <w:rsid w:val="0041433E"/>
    <w:rsid w:val="00415626"/>
    <w:rsid w:val="004178BD"/>
    <w:rsid w:val="0042064D"/>
    <w:rsid w:val="00421CBB"/>
    <w:rsid w:val="00421F4C"/>
    <w:rsid w:val="00423242"/>
    <w:rsid w:val="00432DD4"/>
    <w:rsid w:val="004356EA"/>
    <w:rsid w:val="004364A9"/>
    <w:rsid w:val="004374AA"/>
    <w:rsid w:val="00442822"/>
    <w:rsid w:val="004435A6"/>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6F4A"/>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37D7"/>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D0251"/>
    <w:rsid w:val="005D769E"/>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4024F"/>
    <w:rsid w:val="00642BC2"/>
    <w:rsid w:val="00642E19"/>
    <w:rsid w:val="0065178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2CE3"/>
    <w:rsid w:val="006E5639"/>
    <w:rsid w:val="006E5967"/>
    <w:rsid w:val="006F2561"/>
    <w:rsid w:val="006F381F"/>
    <w:rsid w:val="006F463C"/>
    <w:rsid w:val="006F71D5"/>
    <w:rsid w:val="00706207"/>
    <w:rsid w:val="00707E83"/>
    <w:rsid w:val="0071354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184D"/>
    <w:rsid w:val="00754890"/>
    <w:rsid w:val="00754E3A"/>
    <w:rsid w:val="00760467"/>
    <w:rsid w:val="007614CA"/>
    <w:rsid w:val="0076241F"/>
    <w:rsid w:val="00767381"/>
    <w:rsid w:val="00767CF2"/>
    <w:rsid w:val="0077172C"/>
    <w:rsid w:val="00774448"/>
    <w:rsid w:val="0078076B"/>
    <w:rsid w:val="0078534B"/>
    <w:rsid w:val="00786835"/>
    <w:rsid w:val="00795EB9"/>
    <w:rsid w:val="007A0341"/>
    <w:rsid w:val="007A2147"/>
    <w:rsid w:val="007A42E0"/>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06D95"/>
    <w:rsid w:val="0081060E"/>
    <w:rsid w:val="00820DCA"/>
    <w:rsid w:val="00822AC5"/>
    <w:rsid w:val="00824706"/>
    <w:rsid w:val="00825C71"/>
    <w:rsid w:val="00827C62"/>
    <w:rsid w:val="008310FE"/>
    <w:rsid w:val="008332C7"/>
    <w:rsid w:val="008356E7"/>
    <w:rsid w:val="00837DC5"/>
    <w:rsid w:val="008410C7"/>
    <w:rsid w:val="0084285C"/>
    <w:rsid w:val="00846201"/>
    <w:rsid w:val="00846435"/>
    <w:rsid w:val="008504C8"/>
    <w:rsid w:val="008534E8"/>
    <w:rsid w:val="00854CFB"/>
    <w:rsid w:val="00855D1A"/>
    <w:rsid w:val="00857F58"/>
    <w:rsid w:val="00864E39"/>
    <w:rsid w:val="008659E2"/>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08A2"/>
    <w:rsid w:val="008B70BF"/>
    <w:rsid w:val="008B741C"/>
    <w:rsid w:val="008B768D"/>
    <w:rsid w:val="008C0281"/>
    <w:rsid w:val="008C0C38"/>
    <w:rsid w:val="008C6497"/>
    <w:rsid w:val="008D174C"/>
    <w:rsid w:val="008D23AC"/>
    <w:rsid w:val="008D4914"/>
    <w:rsid w:val="008D5DA0"/>
    <w:rsid w:val="008D71DE"/>
    <w:rsid w:val="008E1B70"/>
    <w:rsid w:val="008E2C71"/>
    <w:rsid w:val="008E3AF9"/>
    <w:rsid w:val="008E77B7"/>
    <w:rsid w:val="008F0670"/>
    <w:rsid w:val="008F1DEB"/>
    <w:rsid w:val="008F4625"/>
    <w:rsid w:val="009016A3"/>
    <w:rsid w:val="0090189C"/>
    <w:rsid w:val="00901EB9"/>
    <w:rsid w:val="00903435"/>
    <w:rsid w:val="0090395E"/>
    <w:rsid w:val="00907449"/>
    <w:rsid w:val="0091003D"/>
    <w:rsid w:val="009153B6"/>
    <w:rsid w:val="00920C7B"/>
    <w:rsid w:val="009210B5"/>
    <w:rsid w:val="0092196A"/>
    <w:rsid w:val="00921C2A"/>
    <w:rsid w:val="00921C42"/>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372"/>
    <w:rsid w:val="00996835"/>
    <w:rsid w:val="00996AF4"/>
    <w:rsid w:val="00997646"/>
    <w:rsid w:val="009A0D14"/>
    <w:rsid w:val="009A2394"/>
    <w:rsid w:val="009A4052"/>
    <w:rsid w:val="009B1D18"/>
    <w:rsid w:val="009B5B83"/>
    <w:rsid w:val="009B6F47"/>
    <w:rsid w:val="009C0781"/>
    <w:rsid w:val="009C189D"/>
    <w:rsid w:val="009C34CA"/>
    <w:rsid w:val="009C36C9"/>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59AC"/>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0FF"/>
    <w:rsid w:val="00AB73CD"/>
    <w:rsid w:val="00AC30B4"/>
    <w:rsid w:val="00AC3429"/>
    <w:rsid w:val="00AC56DB"/>
    <w:rsid w:val="00AC7361"/>
    <w:rsid w:val="00AD0154"/>
    <w:rsid w:val="00AD0605"/>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4842"/>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0CC1"/>
    <w:rsid w:val="00BA10DF"/>
    <w:rsid w:val="00BA5088"/>
    <w:rsid w:val="00BA518F"/>
    <w:rsid w:val="00BB1470"/>
    <w:rsid w:val="00BB5764"/>
    <w:rsid w:val="00BB6242"/>
    <w:rsid w:val="00BC0BA8"/>
    <w:rsid w:val="00BC6990"/>
    <w:rsid w:val="00BD0CE7"/>
    <w:rsid w:val="00BD2240"/>
    <w:rsid w:val="00BD6125"/>
    <w:rsid w:val="00BE5A7C"/>
    <w:rsid w:val="00BE7743"/>
    <w:rsid w:val="00BF1853"/>
    <w:rsid w:val="00BF1B74"/>
    <w:rsid w:val="00BF263F"/>
    <w:rsid w:val="00BF6611"/>
    <w:rsid w:val="00BF7553"/>
    <w:rsid w:val="00BF7564"/>
    <w:rsid w:val="00BF788B"/>
    <w:rsid w:val="00C00E49"/>
    <w:rsid w:val="00C0186F"/>
    <w:rsid w:val="00C05A0A"/>
    <w:rsid w:val="00C07377"/>
    <w:rsid w:val="00C17A06"/>
    <w:rsid w:val="00C206B5"/>
    <w:rsid w:val="00C24177"/>
    <w:rsid w:val="00C30494"/>
    <w:rsid w:val="00C32CD4"/>
    <w:rsid w:val="00C32D49"/>
    <w:rsid w:val="00C32F88"/>
    <w:rsid w:val="00C35814"/>
    <w:rsid w:val="00C407E6"/>
    <w:rsid w:val="00C45C53"/>
    <w:rsid w:val="00C47574"/>
    <w:rsid w:val="00C508A5"/>
    <w:rsid w:val="00C5151E"/>
    <w:rsid w:val="00C51CDD"/>
    <w:rsid w:val="00C525B9"/>
    <w:rsid w:val="00C52EAE"/>
    <w:rsid w:val="00C55A43"/>
    <w:rsid w:val="00C62BEE"/>
    <w:rsid w:val="00C6548D"/>
    <w:rsid w:val="00C67B65"/>
    <w:rsid w:val="00C7000D"/>
    <w:rsid w:val="00C80B33"/>
    <w:rsid w:val="00C82128"/>
    <w:rsid w:val="00C86395"/>
    <w:rsid w:val="00C92425"/>
    <w:rsid w:val="00C94C2F"/>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0D37"/>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B6D20"/>
    <w:rsid w:val="00DC04EB"/>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1004"/>
    <w:rsid w:val="00EC7574"/>
    <w:rsid w:val="00ED4352"/>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3961"/>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tabs>
        <w:tab w:val="clear" w:pos="3119"/>
        <w:tab w:val="num" w:pos="567"/>
      </w:tabs>
      <w:spacing w:after="120"/>
      <w:ind w:left="567"/>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tabs>
        <w:tab w:val="clear" w:pos="3119"/>
        <w:tab w:val="num" w:pos="567"/>
      </w:tabs>
      <w:spacing w:after="120"/>
      <w:ind w:left="567"/>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Lop18</b:Tag>
    <b:SourceType>ArticleInAPeriodical</b:SourceType>
    <b:Guid>{5115B457-45A9-4F8A-8FEF-555BC1CB76AA}</b:Guid>
    <b:Title>Microscopic Traffic Simulation using SUMO</b:Title>
    <b:Year>2018</b:Year>
    <b:Author>
      <b:Author>
        <b:NameList>
          <b:Person>
            <b:Last>Lopez</b:Last>
            <b:First>P.</b:First>
            <b:Middle>A., Behrisch, M., Bieker-Walz, L., Erdmann, J., Flötteröd, Y.-P., Hilbrich, R., … Wießner, E.</b:Middle>
          </b:Person>
        </b:NameList>
      </b:Author>
    </b:Author>
    <b:PeriodicalTitle>21st International Conference on Intelligent Transportation Systems (ITSC)</b:PeriodicalTitle>
    <b:Pages>2575–2582</b:Pages>
    <b:RefOrder>8</b:RefOrder>
  </b:Source>
  <b:Source>
    <b:Tag>Mer13</b:Tag>
    <b:SourceType>ConferenceProceedings</b:SourceType>
    <b:Guid>{C57B6A81-7C63-4438-AD7A-2ED59E4B9D23}</b:Guid>
    <b:Title>The International Wildfire Simulation Training Project: 3D serious game-based training and exercising of wildfire response professionals</b:Title>
    <b:Year>2013</b:Year>
    <b:City>Vale of Glamorgan</b:City>
    <b:ConferenceName>UK Wildfire Conference 2013</b:ConferenceName>
    <b:LCID>en-GB</b:LCID>
    <b:Author>
      <b:Author>
        <b:NameList>
          <b:Person>
            <b:Last>Meresse</b:Last>
            <b:First>Philippe,</b:First>
            <b:Middle>Turpin, Eric, Boosman, Martijn, Van Campen, Steven</b:Middle>
          </b:Person>
        </b:NameList>
      </b:Author>
    </b:Author>
    <b:RefOrder>7</b:RefOrder>
  </b:Source>
  <b:Source>
    <b:Tag>Bar17</b:Tag>
    <b:SourceType>ArticleInAPeriodical</b:SourceType>
    <b:Guid>{4ACC5DF5-BF22-4C2D-A67A-BA390BF88673}</b:Guid>
    <b:Title>Comparison of Simulators Used for Education and Practical Training of the Critical Infrastructure Staff</b:Title>
    <b:Pages>279-293</b:Pages>
    <b:Year>2017</b:Year>
    <b:Author>
      <b:Author>
        <b:NameList>
          <b:Person>
            <b:Last>Barta</b:Last>
            <b:First>Jiri</b:First>
          </b:Person>
        </b:NameList>
      </b:Author>
    </b:Author>
    <b:PeriodicalTitle>E-learning (vol 9): Effective Development of Teachers’ Skills in the Area of ICT and E-learning</b:PeriodicalTitle>
    <b:RefOrder>6</b:RefOrder>
  </b:Source>
  <b:Source>
    <b:Tag>Lam15</b:Tag>
    <b:SourceType>ConferenceProceedings</b:SourceType>
    <b:Guid>{6E5C0D26-5A7F-4570-9E45-7C32A75F3E0C}</b:Guid>
    <b:Title>Introspect Model: Competency Assessment in the Virtual World</b:Title>
    <b:Year>2015</b:Year>
    <b:Author>
      <b:Author>
        <b:NameList>
          <b:Person>
            <b:Last>Lamb</b:Last>
            <b:First>Katherine,</b:First>
            <b:Middle>Booseman, Martijn, Davies, Jim</b:Middle>
          </b:Person>
        </b:NameList>
      </b:Author>
    </b:Author>
    <b:ConferenceName>Proceedings of the ISCRAM 2015</b:ConferenceName>
    <b:City>Kristiansand</b:City>
    <b:RefOrder>5</b:RefOrder>
  </b:Source>
  <b:Source>
    <b:Tag>XVR19</b:Tag>
    <b:SourceType>InternetSite</b:SourceType>
    <b:Guid>{63C428CD-678E-45E4-BAB0-FF938DFCF71B}</b:Guid>
    <b:Title>XVR simulation</b:Title>
    <b:Year>2019</b:Year>
    <b:Month>04</b:Month>
    <b:Day>30</b:Day>
    <b:Author>
      <b:Author>
        <b:NameList>
          <b:Person>
            <b:Last>XVR</b:Last>
          </b:Person>
        </b:NameList>
      </b:Author>
    </b:Author>
    <b:URL>https://www.xvrsim.com/en/</b:URL>
    <b:LCID>en-GB</b:LCID>
    <b:RefOrder>4</b:RefOrder>
  </b:Source>
  <b:Source>
    <b:Tag>Nav15</b:Tag>
    <b:SourceType>ConferenceProceedings</b:SourceType>
    <b:Guid>{FCCF4F45-D268-4311-8E69-92AB04188F11}</b:Guid>
    <b:Author>
      <b:Author>
        <b:NameList>
          <b:Person>
            <b:Last>Navarro</b:Last>
            <b:First>Laurent,</b:First>
            <b:Middle>Flacher, Fabien, Meyer, Christophe</b:Middle>
          </b:Person>
        </b:NameList>
      </b:Author>
    </b:Author>
    <b:Title>SE-Star: A Large-Scale Human Behavior Simulation for Planning, Decision-Making and Training </b:Title>
    <b:Year>2015</b:Year>
    <b:ConferenceName>Proceedings of the AAMAS 2015</b:ConferenceName>
    <b:City>Istanbul</b:City>
    <b:RefOrder>3</b:RefOrder>
  </b:Source>
  <b:Source>
    <b:Tag>Dri191</b:Tag>
    <b:SourceType>InternetSite</b:SourceType>
    <b:Guid>{E4F9B718-4C05-428F-9212-030558ADB289}</b:Guid>
    <b:Title>copper</b:Title>
    <b:Year>2019</b:Year>
    <b:Author>
      <b:Author>
        <b:NameList>
          <b:Person>
            <b:Last>Driver+</b:Last>
          </b:Person>
        </b:NameList>
      </b:Author>
    </b:Author>
    <b:URL>https://github.com/DRIVER-EU/copper</b:URL>
    <b:RefOrder>11</b:RefOrder>
  </b:Source>
  <b:Source>
    <b:Tag>Dri19</b:Tag>
    <b:SourceType>InternetSite</b:SourceType>
    <b:Guid>{D8F54359-941E-43B0-BD1B-D804BC2324A0}</b:Guid>
    <b:Author>
      <b:Author>
        <b:NameList>
          <b:Person>
            <b:Last>Driver+</b:Last>
          </b:Person>
        </b:NameList>
      </b:Author>
    </b:Author>
    <b:Title>Driving Innovation in Crisis Management for European Resilience</b:Title>
    <b:Year>2019</b:Year>
    <b:URL>https://www.driver-project.eu/driver-project/</b:URL>
    <b:RefOrder>1</b:RefOrder>
  </b:Source>
  <b:Source>
    <b:Tag>Dri192</b:Tag>
    <b:SourceType>InternetSite</b:SourceType>
    <b:Guid>{8DBC4D0E-98AB-45B0-B604-53335AD24504}</b:Guid>
    <b:Author>
      <b:Author>
        <b:NameList>
          <b:Person>
            <b:Last>Driver+</b:Last>
          </b:Person>
        </b:NameList>
      </b:Author>
    </b:Author>
    <b:Title>sumo-connector</b:Title>
    <b:Year>2019</b:Year>
    <b:URL>https://github.com/DRIVER-EU/sumo-connector</b:URL>
    <b:RefOrder>10</b:RefOrder>
  </b:Source>
  <b:Source>
    <b:Tag>SUM19</b:Tag>
    <b:SourceType>InternetSite</b:SourceType>
    <b:Guid>{D3AFDBE5-56D4-44C8-A8E9-E6A3D9C006D5}</b:Guid>
    <b:Title>TraCI</b:Title>
    <b:Year>2019</b:Year>
    <b:Author>
      <b:Author>
        <b:NameList>
          <b:Person>
            <b:Last>SUMO</b:Last>
          </b:Person>
        </b:NameList>
      </b:Author>
    </b:Author>
    <b:URL>https://sumo.dlr.de/wiki/TraCI</b:URL>
    <b:RefOrder>9</b:RefOrder>
  </b:Source>
</b:Sources>
</file>

<file path=customXml/itemProps1.xml><?xml version="1.0" encoding="utf-8"?>
<ds:datastoreItem xmlns:ds="http://schemas.openxmlformats.org/officeDocument/2006/customXml" ds:itemID="{85FEF1C8-DEFF-4B10-9D84-D1CC7BF3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3254</Words>
  <Characters>20506</Characters>
  <Application>Microsoft Office Word</Application>
  <DocSecurity>0</DocSecurity>
  <Lines>170</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23713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2019-03-11T14:32:00Z</dcterms:created>
  <dcterms:modified xsi:type="dcterms:W3CDTF">2019-05-01T14:10:00Z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