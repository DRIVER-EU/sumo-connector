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270738" w:rsidRDefault="00505357" w:rsidP="004652A9">
      <w:pPr>
        <w:pStyle w:val="Authors"/>
        <w:rPr>
          <w:lang w:val="nl-NL"/>
        </w:rPr>
      </w:pPr>
      <w:r w:rsidRPr="00270738">
        <w:rPr>
          <w:lang w:val="nl-NL"/>
        </w:rPr>
        <w:t>Yun-Pang Flötteröd</w:t>
      </w:r>
      <w:r w:rsidRPr="00270738">
        <w:rPr>
          <w:vertAlign w:val="superscript"/>
          <w:lang w:val="nl-NL"/>
        </w:rPr>
        <w:t>1*</w:t>
      </w:r>
      <w:r w:rsidR="00E95EB9" w:rsidRPr="00270738">
        <w:rPr>
          <w:lang w:val="nl-NL"/>
        </w:rPr>
        <w:t>, Michael Behrisch</w:t>
      </w:r>
      <w:r w:rsidR="00E95EB9" w:rsidRPr="00270738">
        <w:rPr>
          <w:vertAlign w:val="superscript"/>
          <w:lang w:val="nl-NL"/>
        </w:rPr>
        <w:t>1</w:t>
      </w:r>
      <w:r w:rsidR="00E95EB9" w:rsidRPr="00270738">
        <w:rPr>
          <w:lang w:val="nl-NL"/>
        </w:rPr>
        <w:t>, M</w:t>
      </w:r>
      <w:r w:rsidR="00660B74" w:rsidRPr="00270738">
        <w:rPr>
          <w:lang w:val="nl-NL"/>
        </w:rPr>
        <w:t>artijn Hendriks</w:t>
      </w:r>
      <w:r w:rsidRPr="00270738">
        <w:rPr>
          <w:vertAlign w:val="superscript"/>
          <w:lang w:val="nl-NL"/>
        </w:rPr>
        <w:t>2</w:t>
      </w:r>
      <w:r w:rsidRPr="00270738">
        <w:rPr>
          <w:lang w:val="nl-NL"/>
        </w:rPr>
        <w:t>,</w:t>
      </w:r>
      <w:r w:rsidR="00630853" w:rsidRPr="00270738">
        <w:rPr>
          <w:lang w:val="nl-NL"/>
        </w:rPr>
        <w:t xml:space="preserve"> </w:t>
      </w:r>
      <w:r w:rsidR="00F61075" w:rsidRPr="00270738">
        <w:rPr>
          <w:lang w:val="nl-NL"/>
        </w:rPr>
        <w:t>Jean-Beno</w:t>
      </w:r>
      <w:r w:rsidR="0086722C" w:rsidRPr="00270738">
        <w:rPr>
          <w:lang w:val="nl-NL"/>
        </w:rPr>
        <w:t>î</w:t>
      </w:r>
      <w:r w:rsidR="00F61075" w:rsidRPr="00270738">
        <w:rPr>
          <w:lang w:val="nl-NL"/>
        </w:rPr>
        <w:t>t Bonne</w:t>
      </w:r>
      <w:r w:rsidR="00F61075" w:rsidRPr="00270738">
        <w:rPr>
          <w:vertAlign w:val="superscript"/>
          <w:lang w:val="nl-NL"/>
        </w:rPr>
        <w:t>3</w:t>
      </w:r>
      <w:r w:rsidR="00F61075" w:rsidRPr="00270738">
        <w:rPr>
          <w:lang w:val="nl-NL"/>
        </w:rPr>
        <w:t>, Erik Vullings</w:t>
      </w:r>
      <w:r w:rsidR="00F61075" w:rsidRPr="00270738">
        <w:rPr>
          <w:vertAlign w:val="superscript"/>
          <w:lang w:val="nl-NL"/>
        </w:rPr>
        <w:t>4</w:t>
      </w:r>
      <w:r w:rsidR="00630853" w:rsidRPr="00270738">
        <w:rPr>
          <w:lang w:val="nl-NL"/>
        </w:rPr>
        <w:t xml:space="preserve">, </w:t>
      </w:r>
      <w:r w:rsidR="00F61075" w:rsidRPr="00270738">
        <w:rPr>
          <w:lang w:val="nl-NL"/>
        </w:rPr>
        <w:t>Rinze Bruining</w:t>
      </w:r>
      <w:r w:rsidR="00F61075" w:rsidRPr="00270738">
        <w:rPr>
          <w:vertAlign w:val="superscript"/>
          <w:lang w:val="nl-NL"/>
        </w:rPr>
        <w:t>4</w:t>
      </w:r>
    </w:p>
    <w:p w14:paraId="487DE1DB" w14:textId="77777777" w:rsidR="00103477" w:rsidRPr="00270738" w:rsidRDefault="00103477" w:rsidP="00103477">
      <w:pPr>
        <w:pStyle w:val="Institute"/>
        <w:rPr>
          <w:lang w:val="nl-NL"/>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 xml:space="preserve">XVR </w:t>
      </w:r>
      <w:proofErr w:type="gramStart"/>
      <w:r w:rsidR="00B100D5">
        <w:t>Simulation</w:t>
      </w:r>
      <w:proofErr w:type="gramEnd"/>
      <w:r w:rsidR="00B100D5" w:rsidRPr="00F61075">
        <w:t xml:space="preserve">, </w:t>
      </w:r>
      <w:r w:rsidR="00B100D5">
        <w:t>The Neth</w:t>
      </w:r>
      <w:r w:rsidR="00B100D5" w:rsidRPr="00F61075">
        <w:t>erland</w:t>
      </w:r>
      <w:r w:rsidR="00B100D5">
        <w:t>s</w:t>
      </w:r>
    </w:p>
    <w:p w14:paraId="542BD52C" w14:textId="19DD0E00" w:rsidR="00F61075" w:rsidRDefault="00F61075" w:rsidP="00F61075">
      <w:pPr>
        <w:pStyle w:val="Institute"/>
      </w:pPr>
      <w:r>
        <w:rPr>
          <w:vertAlign w:val="superscript"/>
        </w:rPr>
        <w:t xml:space="preserve">3 </w:t>
      </w:r>
      <w:r>
        <w:t>Thales SI</w:t>
      </w:r>
      <w:r w:rsidR="009E6B84">
        <w:t xml:space="preserve">X GTS France, </w:t>
      </w:r>
      <w:proofErr w:type="spellStart"/>
      <w:r w:rsidR="009E6B84">
        <w:t>ThereSIS</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1E7A5D97"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w:t>
      </w:r>
      <w:r w:rsidR="00EC1004">
        <w:rPr>
          <w:lang w:val="en-GB"/>
        </w:rPr>
        <w:t>-</w:t>
      </w:r>
      <w:r w:rsidR="00582572" w:rsidRPr="00582572">
        <w:rPr>
          <w:lang w:val="en-GB"/>
        </w:rPr>
        <w:t>bed, where XVR provides different learning environments for all levels of incident command, SE-Star handles crowd simulation and SUMO focuses on vehicular simula</w:t>
      </w:r>
      <w:r w:rsidR="00554D80">
        <w:rPr>
          <w:lang w:val="en-GB"/>
        </w:rPr>
        <w:t>tion and routing. With the test</w:t>
      </w:r>
      <w:r w:rsidR="004C1EC5">
        <w:rPr>
          <w:lang w:val="en-GB"/>
        </w:rPr>
        <w:t>-</w:t>
      </w:r>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w:t>
      </w:r>
      <w:r w:rsidR="00EC1004">
        <w:rPr>
          <w:lang w:val="en-GB"/>
        </w:rPr>
        <w:t>,</w:t>
      </w:r>
      <w:r w:rsidR="00582572" w:rsidRPr="00582572">
        <w:rPr>
          <w:lang w:val="en-GB"/>
        </w:rPr>
        <w:t xml:space="preserve"> is established for demonstration of the connected systems.</w:t>
      </w:r>
    </w:p>
    <w:p w14:paraId="4F4D5210" w14:textId="4194B777" w:rsidR="00527955" w:rsidRPr="00EF7D4C" w:rsidRDefault="00E80B22" w:rsidP="00A406B5">
      <w:pPr>
        <w:pStyle w:val="Section"/>
      </w:pPr>
      <w:r w:rsidRPr="00EF7D4C">
        <w:t>Introduction</w:t>
      </w:r>
    </w:p>
    <w:p w14:paraId="5A42D5D8" w14:textId="20BD7B5F"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w:t>
      </w:r>
      <w:r w:rsidR="00EC1004" w:rsidRPr="004E7BA6">
        <w:t>test</w:t>
      </w:r>
      <w:r w:rsidR="00EC1004">
        <w:t>-</w:t>
      </w:r>
      <w:r w:rsidRPr="004E7BA6">
        <w:t>bed, based on the distributed messaging platform Apache Kafka</w:t>
      </w:r>
      <w:r w:rsidR="00DA2A9E">
        <w:t xml:space="preserve"> </w:t>
      </w:r>
      <w:sdt>
        <w:sdtPr>
          <w:id w:val="-492649666"/>
          <w:citation/>
        </w:sdtPr>
        <w:sdtEndPr/>
        <w:sdtContent>
          <w:r w:rsidR="00DA2A9E">
            <w:fldChar w:fldCharType="begin"/>
          </w:r>
          <w:ins w:id="1" w:author="Autor">
            <w:r w:rsidR="00DF469C">
              <w:instrText xml:space="preserve">CITATION Dri19 \l 1031 </w:instrText>
            </w:r>
            <w:del w:id="2" w:author="Autor">
              <w:r w:rsidR="001F27BB" w:rsidDel="00DF469C">
                <w:delInstrText xml:space="preserve">CITATION Dri19 \l 1031 </w:delInstrText>
              </w:r>
            </w:del>
          </w:ins>
          <w:del w:id="3" w:author="Autor">
            <w:r w:rsidR="00DA2A9E" w:rsidRPr="008504C8" w:rsidDel="00DF469C">
              <w:delInstrText xml:space="preserve"> CITATION Dri19 \l 1031 </w:delInstrText>
            </w:r>
          </w:del>
          <w:r w:rsidR="00DA2A9E">
            <w:fldChar w:fldCharType="separate"/>
          </w:r>
          <w:ins w:id="4" w:author="Autor">
            <w:r w:rsidR="00DF469C">
              <w:rPr>
                <w:noProof/>
              </w:rPr>
              <w:t>(Driver+, Driver+ project, 2019)</w:t>
            </w:r>
          </w:ins>
          <w:del w:id="5" w:author="Autor">
            <w:r w:rsidR="001F27BB" w:rsidDel="00DF469C">
              <w:rPr>
                <w:noProof/>
              </w:rPr>
              <w:delText>(Driver+, Driving Innovation in Crisis Management for European Resilience, 2019)</w:delText>
            </w:r>
          </w:del>
          <w:r w:rsidR="00DA2A9E">
            <w:fldChar w:fldCharType="end"/>
          </w:r>
        </w:sdtContent>
      </w:sdt>
      <w:r w:rsidRPr="004E7BA6">
        <w:t>. Different solutions and simulators were succ</w:t>
      </w:r>
      <w:r w:rsidR="00554D80" w:rsidRPr="004E7BA6">
        <w:t>essfully connected to this test</w:t>
      </w:r>
      <w:r w:rsidR="00C62BEE">
        <w:t>-</w:t>
      </w:r>
      <w:r w:rsidRPr="004E7BA6">
        <w:t>bed</w:t>
      </w:r>
      <w:r w:rsidR="00EC1004">
        <w:t xml:space="preserve"> in order</w:t>
      </w:r>
      <w:r w:rsidRPr="004E7BA6">
        <w:t xml:space="preserve"> to meet the needs of proposed training and experiments.</w:t>
      </w:r>
      <w:r w:rsidR="00401711" w:rsidRPr="004E7BA6">
        <w:t xml:space="preserve"> </w:t>
      </w:r>
    </w:p>
    <w:p w14:paraId="35655667" w14:textId="2F2A1380" w:rsidR="008504C8" w:rsidRDefault="00401711" w:rsidP="004E7BA6">
      <w:pPr>
        <w:ind w:left="284" w:firstLine="283"/>
      </w:pPr>
      <w:r w:rsidRPr="004E7BA6">
        <w:t xml:space="preserve">In addition to develop </w:t>
      </w:r>
      <w:r w:rsidR="00554D80" w:rsidRPr="004E7BA6">
        <w:t xml:space="preserve">a pan-European </w:t>
      </w:r>
      <w:r w:rsidR="00C62BEE" w:rsidRPr="004E7BA6">
        <w:t>test</w:t>
      </w:r>
      <w:r w:rsidR="00C62BEE">
        <w:t>-</w:t>
      </w:r>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w:t>
      </w:r>
      <w:r w:rsidR="00806D95">
        <w:t>,</w:t>
      </w:r>
      <w:r w:rsidR="00505B52">
        <w:t xml:space="preserve"> four trials</w:t>
      </w:r>
      <w:r w:rsidR="00E27BA9">
        <w:t xml:space="preserve"> </w:t>
      </w:r>
      <w:r w:rsidR="00505B52">
        <w:t>have been planned and executed</w:t>
      </w:r>
      <w:r w:rsidR="00E27BA9">
        <w:t xml:space="preserve"> in Poland, France, Austria and Netherlands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2E11DEBB" w:rsidR="00187CAF" w:rsidRDefault="00754890" w:rsidP="00754890">
      <w:pPr>
        <w:ind w:left="284" w:firstLine="283"/>
      </w:pPr>
      <w:bookmarkStart w:id="6" w:name="_Ref785791"/>
      <w:r>
        <w:t>T</w:t>
      </w:r>
      <w:r w:rsidR="00952BEF">
        <w:t xml:space="preserve">his paper </w:t>
      </w:r>
      <w:r w:rsidR="00806D95">
        <w:t>aim</w:t>
      </w:r>
      <w:r w:rsidR="00952BEF">
        <w:t xml:space="preserve">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 xml:space="preserve">trials and exercises. </w:t>
      </w:r>
      <w:ins w:id="7" w:author="Autor">
        <w:r w:rsidR="00FE58A9">
          <w:t>The simulated travel durations of proposed route alternatives</w:t>
        </w:r>
        <w:r w:rsidR="007047E1">
          <w:t>,</w:t>
        </w:r>
        <w:del w:id="8" w:author="Autor">
          <w:r w:rsidR="00FE58A9" w:rsidDel="007047E1">
            <w:delText xml:space="preserve"> and</w:delText>
          </w:r>
        </w:del>
        <w:r w:rsidR="00FE58A9">
          <w:t xml:space="preserve"> the simulated accessibility information of </w:t>
        </w:r>
        <w:r w:rsidR="00FE58A9">
          <w:lastRenderedPageBreak/>
          <w:t>selected/affected areas</w:t>
        </w:r>
        <w:r w:rsidR="007047E1">
          <w:t>,</w:t>
        </w:r>
        <w:del w:id="9" w:author="Autor">
          <w:r w:rsidR="00FE58A9" w:rsidDel="007047E1">
            <w:delText xml:space="preserve"> </w:delText>
          </w:r>
        </w:del>
        <w:r w:rsidR="007047E1">
          <w:t xml:space="preserve"> the simulated evacuation times and so on </w:t>
        </w:r>
        <w:r w:rsidR="00FE58A9">
          <w:t>can</w:t>
        </w:r>
        <w:r w:rsidR="001A07D7">
          <w:t xml:space="preserve"> also</w:t>
        </w:r>
        <w:r w:rsidR="00FE58A9">
          <w:t xml:space="preserve"> be used to support the decision-making process of crisis management. </w:t>
        </w:r>
      </w:ins>
      <w:r w:rsidR="00952BEF">
        <w:t xml:space="preserve">In Section 2, the Driver+ </w:t>
      </w:r>
      <w:r w:rsidR="00C62BEE">
        <w:t>test-</w:t>
      </w:r>
      <w:r w:rsidR="00952BEF">
        <w:t>bed, the concept to couple the simulato</w:t>
      </w:r>
      <w:r w:rsidR="008D5DA0">
        <w:t>rs</w:t>
      </w:r>
      <w:r w:rsidR="00A0621C" w:rsidRPr="00A0621C">
        <w:t xml:space="preserve"> </w:t>
      </w:r>
      <w:r w:rsidR="00A0621C">
        <w:t>are firstly introduced. T</w:t>
      </w:r>
      <w:r w:rsidR="00952BEF">
        <w:t xml:space="preserve">he adopted simulators </w:t>
      </w:r>
      <w:r w:rsidR="008D5DA0">
        <w:t xml:space="preserve">and their </w:t>
      </w:r>
      <w:r w:rsidR="00A0621C">
        <w:t xml:space="preserve">main </w:t>
      </w:r>
      <w:r w:rsidR="008D5DA0">
        <w:t xml:space="preserve">functions </w:t>
      </w:r>
      <w:r w:rsidR="00A0621C">
        <w:t>related to the test</w:t>
      </w:r>
      <w:r w:rsidR="00C62BEE">
        <w:t>-</w:t>
      </w:r>
      <w:r w:rsidR="00A0621C">
        <w:t>bed will then be e</w:t>
      </w:r>
      <w:r w:rsidR="00952BEF">
        <w:t xml:space="preserve">xplained. </w:t>
      </w:r>
      <w:r w:rsidR="008D5DA0">
        <w:t xml:space="preserve">After that, </w:t>
      </w:r>
      <w:r w:rsidR="00A63D5F">
        <w:t xml:space="preserve">the applied scenario 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806D95">
        <w:t xml:space="preserve">the </w:t>
      </w:r>
      <w:r w:rsidR="002F5F3F">
        <w:t xml:space="preserve">conclusion is made </w:t>
      </w:r>
      <w:r w:rsidR="00F53CDB">
        <w:t>and the</w:t>
      </w:r>
      <w:r w:rsidR="002F5F3F">
        <w:t xml:space="preserve"> planned work in the next phase is presented.</w:t>
      </w:r>
    </w:p>
    <w:bookmarkEnd w:id="6"/>
    <w:p w14:paraId="698A15CF" w14:textId="42BE3985" w:rsidR="00DA4AC1" w:rsidRDefault="00C62BEE" w:rsidP="00E80B22">
      <w:pPr>
        <w:pStyle w:val="Section"/>
      </w:pPr>
      <w:r>
        <w:t>Test-</w:t>
      </w:r>
      <w:r w:rsidR="003847D0">
        <w:t>bed and s</w:t>
      </w:r>
      <w:r w:rsidR="004F0443">
        <w:t>imulators</w:t>
      </w:r>
    </w:p>
    <w:p w14:paraId="0C5658D5" w14:textId="7DF864CF"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with different aspects</w:t>
      </w:r>
      <w:r w:rsidR="00806D95">
        <w:t>,</w:t>
      </w:r>
      <w:r w:rsidR="00C05A0A">
        <w:t xml:space="preserve">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w:t>
      </w:r>
      <w:r w:rsidR="00C62BEE">
        <w:t>test-</w:t>
      </w:r>
      <w:r w:rsidR="00D177B5">
        <w:t xml:space="preserve">bed </w:t>
      </w:r>
      <w:r w:rsidR="00C62BEE">
        <w:t xml:space="preserve">based on the </w:t>
      </w:r>
      <w:r w:rsidR="00D177B5">
        <w:t>Kafka</w:t>
      </w:r>
      <w:r w:rsidR="00C62BEE">
        <w:t xml:space="preserve"> messaging system</w:t>
      </w:r>
      <w:r w:rsidR="00D177B5">
        <w:t>.</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014F322A" w:rsidR="00C67B65" w:rsidRPr="00884C46" w:rsidRDefault="00554D80" w:rsidP="00C67B65">
      <w:pPr>
        <w:pStyle w:val="Subsection"/>
      </w:pPr>
      <w:r w:rsidRPr="00884C46">
        <w:t xml:space="preserve">Driver+ </w:t>
      </w:r>
      <w:r w:rsidR="00C62BEE" w:rsidRPr="00884C46">
        <w:t>Test</w:t>
      </w:r>
      <w:r w:rsidR="00C62BEE">
        <w:t>-</w:t>
      </w:r>
      <w:r w:rsidR="00C67B65" w:rsidRPr="00884C46">
        <w:t>bed</w:t>
      </w:r>
    </w:p>
    <w:p w14:paraId="61662799" w14:textId="7FD664DD" w:rsidR="001F324A" w:rsidRDefault="00806D95" w:rsidP="001F324A">
      <w:pPr>
        <w:ind w:firstLine="567"/>
      </w:pPr>
      <w:r>
        <w:t xml:space="preserve">The </w:t>
      </w:r>
      <w:r w:rsidR="00145E04">
        <w:t xml:space="preserve">Driver+ </w:t>
      </w:r>
      <w:r w:rsidR="00C62BEE">
        <w:t>test-</w:t>
      </w:r>
      <w:r w:rsidR="00145E04">
        <w:t>bed is the essential technical infrastructure for all trials and exercises</w:t>
      </w:r>
      <w:r w:rsidR="00CD3CD6">
        <w:t xml:space="preserve"> in the project</w:t>
      </w:r>
      <w:r w:rsidR="00145E04">
        <w:t xml:space="preserve">. </w:t>
      </w:r>
      <w:r w:rsidR="00F06314">
        <w:t xml:space="preserve">The objectives of the Driver+ </w:t>
      </w:r>
      <w:r w:rsidR="00C62BEE">
        <w:t>test-</w:t>
      </w:r>
      <w:r w:rsidR="00F06314">
        <w:t>bed are not only to exchange information</w:t>
      </w:r>
      <w:r>
        <w:t>,</w:t>
      </w:r>
      <w:r w:rsidR="00F06314">
        <w:t xml:space="preserve">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w:t>
      </w:r>
      <w:r w:rsidR="00C62BEE">
        <w:t>test-</w:t>
      </w:r>
      <w:r w:rsidR="00854CFB">
        <w:t>bed,</w:t>
      </w:r>
      <w:r w:rsidR="000E5CCE">
        <w:t xml:space="preserve"> while the latter one can be achieved with the Common Simulation Space (CSS), as </w:t>
      </w:r>
      <w:r w:rsidR="009D28DC">
        <w:t>illustrated</w:t>
      </w:r>
      <w:r w:rsidR="000E5CCE">
        <w:t xml:space="preserve"> in</w:t>
      </w:r>
      <w:r w:rsidR="00A00468">
        <w:t xml:space="preserve"> the </w:t>
      </w:r>
      <w:r w:rsidR="00C62BEE">
        <w:t>test-</w:t>
      </w:r>
      <w:r w:rsidR="00A00468">
        <w:t>bed framework in</w:t>
      </w:r>
      <w:r w:rsidR="000E5CCE">
        <w:t xml:space="preserve"> </w:t>
      </w:r>
      <w:r w:rsidR="000E5CCE">
        <w:fldChar w:fldCharType="begin"/>
      </w:r>
      <w:r w:rsidR="000E5CCE">
        <w:instrText xml:space="preserve"> REF _Ref2617073 \h </w:instrText>
      </w:r>
      <w:r w:rsidR="000E5CCE">
        <w:fldChar w:fldCharType="separate"/>
      </w:r>
      <w:r w:rsidR="00921C42">
        <w:t xml:space="preserve">Figure </w:t>
      </w:r>
      <w:r w:rsidR="00921C42">
        <w:rPr>
          <w:noProof/>
        </w:rPr>
        <w:t>1</w:t>
      </w:r>
      <w:r w:rsidR="000E5CCE">
        <w:fldChar w:fldCharType="end"/>
      </w:r>
      <w:r w:rsidR="000E5CCE">
        <w:t xml:space="preserve">. </w:t>
      </w:r>
      <w:r>
        <w:t>Multiple simulators which can simulate an aspect of the crisis can connect to the CSS part of the test-bed</w:t>
      </w:r>
      <w:r w:rsidR="000E5CCE">
        <w:t xml:space="preserve">.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EndPr/>
        <w:sdtContent>
          <w:r w:rsidR="00854CFB">
            <w:fldChar w:fldCharType="begin"/>
          </w:r>
          <w:r w:rsidR="00854CFB" w:rsidRPr="00854CFB">
            <w:instrText xml:space="preserve"> CITATION Vul19 \l 1031 </w:instrText>
          </w:r>
          <w:r w:rsidR="00854CFB">
            <w:fldChar w:fldCharType="separate"/>
          </w:r>
          <w:r w:rsidR="001F27BB">
            <w:rPr>
              <w:noProof/>
            </w:rPr>
            <w:t>(Vullings, 2019)</w:t>
          </w:r>
          <w:r w:rsidR="00854CFB">
            <w:fldChar w:fldCharType="end"/>
          </w:r>
        </w:sdtContent>
      </w:sdt>
      <w:r w:rsidR="00854CFB">
        <w:t xml:space="preserve">. </w:t>
      </w:r>
      <w:r w:rsidR="009F4D2E">
        <w:t>The</w:t>
      </w:r>
      <w:r w:rsidR="00AD0605">
        <w:t xml:space="preserve"> </w:t>
      </w:r>
      <w:r w:rsidR="00C62BEE">
        <w:t>test-</w:t>
      </w:r>
      <w:r w:rsidR="009F4D2E">
        <w:t>bed</w:t>
      </w:r>
      <w:r w:rsidR="00AD0605">
        <w:t xml:space="preserve"> also provides additional tools</w:t>
      </w:r>
      <w:r w:rsidR="009F4D2E" w:rsidRPr="005A30C9">
        <w:t xml:space="preserve">, such as </w:t>
      </w:r>
      <w:r w:rsidR="00AD0605">
        <w:t xml:space="preserve">a </w:t>
      </w:r>
      <w:r w:rsidR="009F4D2E" w:rsidRPr="005A30C9">
        <w:t xml:space="preserve">time service </w:t>
      </w:r>
      <w:r w:rsidR="00AD0605">
        <w:t xml:space="preserve">for keeping track of the simulation time, </w:t>
      </w:r>
      <w:r w:rsidR="009F4D2E" w:rsidRPr="005A30C9">
        <w:t xml:space="preserve">and </w:t>
      </w:r>
      <w:r w:rsidR="00AD0605">
        <w:t xml:space="preserve">a </w:t>
      </w:r>
      <w:r w:rsidR="009F4D2E" w:rsidRPr="005A30C9">
        <w:t>scenario manager</w:t>
      </w:r>
      <w:r w:rsidR="009F4D2E">
        <w:t xml:space="preserve"> </w:t>
      </w:r>
      <w:r w:rsidR="00AD0605">
        <w:t xml:space="preserve">to prepare and run a scenario with events </w:t>
      </w:r>
      <w:r w:rsidR="009F4D2E">
        <w:t>(see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921C42">
        <w:t xml:space="preserve">Figure </w:t>
      </w:r>
      <w:r w:rsidR="00921C42">
        <w:rPr>
          <w:noProof/>
        </w:rPr>
        <w:t>1</w:t>
      </w:r>
      <w:r w:rsidR="009F4D2E" w:rsidRPr="005A30C9">
        <w:fldChar w:fldCharType="end"/>
      </w:r>
      <w:r w:rsidR="009F4D2E">
        <w:t>)</w:t>
      </w:r>
      <w:r w:rsidR="009F4D2E" w:rsidRPr="005A30C9">
        <w:t>.</w:t>
      </w:r>
      <w:r w:rsidR="009F4D2E">
        <w:t xml:space="preserve"> These tools</w:t>
      </w:r>
      <w:r w:rsidR="00AD0605">
        <w:t xml:space="preserve">, including the test-bed, </w:t>
      </w:r>
      <w:r w:rsidR="009F4D2E">
        <w:t xml:space="preserve">are available as Docker </w:t>
      </w:r>
      <w:r w:rsidR="00AD0605">
        <w:t xml:space="preserve">images </w:t>
      </w:r>
      <w:r w:rsidR="009F4D2E">
        <w:t>and can be easily used</w:t>
      </w:r>
      <w:r w:rsidR="00714F80">
        <w:t xml:space="preserve"> and combined in a Docker environment.</w:t>
      </w:r>
    </w:p>
    <w:p w14:paraId="25D06307" w14:textId="16F2A293" w:rsidR="000E5CCE" w:rsidRDefault="00497DEC" w:rsidP="00270CD3">
      <w:pPr>
        <w:ind w:firstLine="567"/>
      </w:pPr>
      <w:r>
        <w:t xml:space="preserve">With </w:t>
      </w:r>
      <w:r w:rsidR="001F324A">
        <w:t>regard</w:t>
      </w:r>
      <w:r w:rsidR="00C62BEE">
        <w:t>s</w:t>
      </w:r>
      <w:r w:rsidR="001F324A">
        <w:t xml:space="preserve"> to</w:t>
      </w:r>
      <w:r>
        <w:t xml:space="preserve"> the flexibility of open source software and the available adapters </w:t>
      </w:r>
      <w:r w:rsidR="001F324A">
        <w:t xml:space="preserve">to connect to the </w:t>
      </w:r>
      <w:r w:rsidR="00C62BEE">
        <w:t>test-</w:t>
      </w:r>
      <w:r w:rsidR="001F324A">
        <w:t>bed</w:t>
      </w:r>
      <w:r w:rsidR="00BD6125">
        <w:t>,</w:t>
      </w:r>
      <w:r w:rsidR="001F324A">
        <w:t xml:space="preserve">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w:t>
      </w:r>
      <w:r w:rsidR="00BD6125">
        <w:t>is set up using Docker, such that it can run both</w:t>
      </w:r>
      <w:r w:rsidR="009D68F2">
        <w:t xml:space="preserve"> in cloud </w:t>
      </w:r>
      <w:r w:rsidR="00BD6125">
        <w:t>and locally</w:t>
      </w:r>
      <w:r w:rsidR="009D68F2">
        <w:t xml:space="preserve">. </w:t>
      </w:r>
      <w:r w:rsidR="00C62BEE">
        <w:t xml:space="preserve">The </w:t>
      </w:r>
      <w:r w:rsidR="000966B0">
        <w:t>Avro schema</w:t>
      </w:r>
      <w:r w:rsidR="00C62BEE">
        <w:t xml:space="preserve"> format</w:t>
      </w:r>
      <w:r w:rsidR="000966B0">
        <w:t xml:space="preserve"> is used to define the respective data schemas</w:t>
      </w:r>
      <w:r w:rsidR="00B9294D">
        <w:t xml:space="preserve">. </w:t>
      </w:r>
      <w:r w:rsidR="001F324A">
        <w:t>Currently, connect</w:t>
      </w:r>
      <w:r w:rsidR="00BD6125">
        <w:t>o</w:t>
      </w:r>
      <w:r w:rsidR="001F324A">
        <w:t>rs in Java, C</w:t>
      </w:r>
      <w:r w:rsidR="00F31E37">
        <w:t xml:space="preserve">#, </w:t>
      </w:r>
      <w:proofErr w:type="spellStart"/>
      <w:r w:rsidR="00BD6125">
        <w:t>TypeScript</w:t>
      </w:r>
      <w:proofErr w:type="spellEnd"/>
      <w:r w:rsidR="00BD6125">
        <w:t xml:space="preserve"> </w:t>
      </w:r>
      <w:r w:rsidR="00F31E37">
        <w:t>and Python are available</w:t>
      </w:r>
      <w:r w:rsidR="00BD6125">
        <w:t xml:space="preserve"> to connect to </w:t>
      </w:r>
      <w:r w:rsidR="00F31E37">
        <w:t xml:space="preserve">the Driver+ </w:t>
      </w:r>
      <w:r w:rsidR="00C62BEE">
        <w:t>test-</w:t>
      </w:r>
      <w:r w:rsidR="00F31E37">
        <w:t xml:space="preserve">bed </w:t>
      </w:r>
      <w:r w:rsidR="00BD6125">
        <w:t xml:space="preserve">from those programming languages. Additionally, a REST adapter is available. Using these adapters, the Driver+ test-bed facilitates users to easily add additional </w:t>
      </w:r>
      <w:r w:rsidR="00F31E37">
        <w:t>modelling and simulation functionality</w:t>
      </w:r>
      <w:r w:rsidR="008C0281">
        <w:t>.</w:t>
      </w:r>
    </w:p>
    <w:p w14:paraId="2690FD95" w14:textId="77777777" w:rsidR="004B4D2A" w:rsidRDefault="004B4D2A" w:rsidP="00C67B65"/>
    <w:bookmarkStart w:id="10" w:name="_Hlk526263847"/>
    <w:p w14:paraId="1F44F957" w14:textId="7DB91AFF" w:rsidR="000E5CCE" w:rsidRDefault="004435A6" w:rsidP="00055F49">
      <w:pPr>
        <w:pStyle w:val="Beschriftung"/>
        <w:jc w:val="center"/>
        <w:rP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35.2pt" o:ole="">
            <v:imagedata r:id="rId9" o:title="" cropbottom="15650f" cropright="18226f"/>
          </v:shape>
          <o:OLEObject Type="Embed" ProgID="PowerPoint.Slide.12" ShapeID="_x0000_i1025" DrawAspect="Content" ObjectID="_1618254799" r:id="rId10"/>
        </w:object>
      </w:r>
      <w:bookmarkEnd w:id="10"/>
    </w:p>
    <w:p w14:paraId="631653E7" w14:textId="3740D976" w:rsidR="00C67B65" w:rsidRDefault="000B730D" w:rsidP="000B730D">
      <w:pPr>
        <w:pStyle w:val="Beschriftung"/>
      </w:pPr>
      <w:bookmarkStart w:id="11" w:name="_Ref2617073"/>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1</w:t>
      </w:r>
      <w:r w:rsidR="00487171">
        <w:rPr>
          <w:noProof/>
        </w:rPr>
        <w:fldChar w:fldCharType="end"/>
      </w:r>
      <w:bookmarkEnd w:id="11"/>
      <w:r w:rsidR="00C67B65">
        <w:t xml:space="preserve"> Overview of the fr</w:t>
      </w:r>
      <w:r w:rsidR="00A500C6">
        <w:t xml:space="preserve">amework of the </w:t>
      </w:r>
      <w:r w:rsidR="00C62BEE">
        <w:t>test-</w:t>
      </w:r>
      <w:r w:rsidR="00A500C6">
        <w:t xml:space="preserve">bed </w:t>
      </w:r>
      <w:sdt>
        <w:sdtPr>
          <w:id w:val="343289684"/>
          <w:citation/>
        </w:sdtPr>
        <w:sdtEndPr/>
        <w:sdtContent>
          <w:r w:rsidR="00A500C6">
            <w:fldChar w:fldCharType="begin"/>
          </w:r>
          <w:r w:rsidR="00A500C6" w:rsidRPr="00A500C6">
            <w:instrText xml:space="preserve"> CITATION Vul19 \l 1031 </w:instrText>
          </w:r>
          <w:r w:rsidR="00A500C6">
            <w:fldChar w:fldCharType="separate"/>
          </w:r>
          <w:r w:rsidR="001F27BB">
            <w:rPr>
              <w:noProof/>
            </w:rPr>
            <w:t>(Vullings, 2019)</w:t>
          </w:r>
          <w:r w:rsidR="00A500C6">
            <w:fldChar w:fldCharType="end"/>
          </w:r>
        </w:sdtContent>
      </w:sdt>
      <w:r w:rsidR="00A500C6">
        <w:t>.</w:t>
      </w:r>
    </w:p>
    <w:p w14:paraId="4BC14FC5" w14:textId="77777777" w:rsidR="0028322B" w:rsidRPr="0028322B" w:rsidRDefault="0028322B" w:rsidP="0028322B"/>
    <w:p w14:paraId="43B5FC94" w14:textId="0B66C4AC" w:rsidR="00996AF4" w:rsidRPr="003F3BC7" w:rsidRDefault="00996AF4" w:rsidP="00996AF4">
      <w:pPr>
        <w:pStyle w:val="Subsection"/>
      </w:pPr>
      <w:r w:rsidRPr="003F3BC7">
        <w:t xml:space="preserve">Coupling concept </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709450B5" w:rsidR="000A000A" w:rsidRDefault="004869C1" w:rsidP="001C5D28">
      <w:r>
        <w:t xml:space="preserve">The whole coupling work is based on the </w:t>
      </w:r>
      <w:r w:rsidR="00464AC2">
        <w:t>Driver+ test-bed</w:t>
      </w:r>
      <w:r>
        <w:t xml:space="preserve">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921C42">
        <w:t xml:space="preserve">Figure </w:t>
      </w:r>
      <w:r w:rsidR="00921C42">
        <w:rPr>
          <w:noProof/>
        </w:rPr>
        <w:t>2</w:t>
      </w:r>
      <w:r w:rsidR="00604DBB">
        <w:fldChar w:fldCharType="end"/>
      </w:r>
      <w:r w:rsidR="00604DBB">
        <w:t xml:space="preserve">. </w:t>
      </w:r>
      <w:r w:rsidR="00AD46EF">
        <w:t xml:space="preserve">All simulators are synchronized with the time service provided by the </w:t>
      </w:r>
      <w:r w:rsidR="00464AC2">
        <w:t>test-</w:t>
      </w:r>
      <w:r w:rsidR="00AD46EF">
        <w:t xml:space="preserve">bed. </w:t>
      </w:r>
      <w:r w:rsidR="00A60B96">
        <w:t xml:space="preserve">There is a trial manager tool in the </w:t>
      </w:r>
      <w:r w:rsidR="00464AC2">
        <w:t>test-</w:t>
      </w:r>
      <w:r w:rsidR="00A60B96">
        <w:t xml:space="preserve">bed for </w:t>
      </w:r>
      <w:r w:rsidR="00464AC2">
        <w:t>directing the connected tools and simulators on relevant phases inside the training or trial session</w:t>
      </w:r>
      <w:r w:rsidR="00A60B96">
        <w:t xml:space="preserve">. </w:t>
      </w:r>
      <w:r w:rsidR="00BD0CE7">
        <w:t xml:space="preserve">XVR (OS and RM) </w:t>
      </w:r>
      <w:r w:rsidR="00A500C6">
        <w:t xml:space="preserve">is used as </w:t>
      </w:r>
      <w:r w:rsidR="00BD0CE7">
        <w:t>visualization</w:t>
      </w:r>
      <w:r w:rsidR="00053AB7">
        <w:t xml:space="preserve"> and training</w:t>
      </w:r>
      <w:r w:rsidR="00BD0CE7">
        <w:t xml:space="preserve"> platform</w:t>
      </w:r>
      <w:r w:rsidR="00A60B96">
        <w:t>.</w:t>
      </w:r>
      <w:r w:rsidR="00BD0CE7">
        <w:t xml:space="preserve"> </w:t>
      </w:r>
      <w:r w:rsidR="00AD46EF">
        <w:t xml:space="preserve">XVR OS continuously </w:t>
      </w:r>
      <w:r w:rsidR="00EC7574">
        <w:t xml:space="preserve">updates </w:t>
      </w:r>
      <w:r w:rsidR="00AD46EF">
        <w:t xml:space="preserve">crowd movements </w:t>
      </w:r>
      <w:r w:rsidR="00EC7574">
        <w:t xml:space="preserve">provided by SE-Star </w:t>
      </w:r>
      <w:r w:rsidR="00AD46EF">
        <w:t xml:space="preserve">and interacts with trainees according to the pre-defined training </w:t>
      </w:r>
      <w:r w:rsidR="005C7682">
        <w:t>procedure</w:t>
      </w:r>
      <w:r w:rsidR="00AD46EF">
        <w:t xml:space="preserve">, while XVR RM sends requests for vehicle dispatching, routing or/and positioning. Vehicular positions </w:t>
      </w:r>
      <w:r w:rsidR="00464AC2">
        <w:t>(</w:t>
      </w:r>
      <w:r w:rsidR="0026361F">
        <w:t>and routes</w:t>
      </w:r>
      <w:r w:rsidR="00464AC2">
        <w:t>)</w:t>
      </w:r>
      <w:r w:rsidR="0026361F">
        <w:t xml:space="preserve">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04E9130A" w:rsidR="0069092A" w:rsidRDefault="00D33836" w:rsidP="001C5D28">
      <w:r>
        <w:t>T</w:t>
      </w:r>
      <w:r w:rsidR="0069092A">
        <w:t xml:space="preserve">he main coupling work </w:t>
      </w:r>
      <w:r w:rsidR="00282C91">
        <w:t>is finished</w:t>
      </w:r>
      <w:r w:rsidR="0069092A">
        <w:t xml:space="preserve">. Some of the </w:t>
      </w:r>
      <w:r w:rsidR="00464AC2">
        <w:t>above-</w:t>
      </w:r>
      <w:r w:rsidR="00D00721">
        <w:t xml:space="preserve">mentioned </w:t>
      </w:r>
      <w:r w:rsidR="0069092A">
        <w:t>functions</w:t>
      </w:r>
      <w:r>
        <w:t xml:space="preserve">, indicated in grey in </w:t>
      </w:r>
      <w:r>
        <w:fldChar w:fldCharType="begin"/>
      </w:r>
      <w:r>
        <w:instrText xml:space="preserve"> REF _Ref2604188 \h </w:instrText>
      </w:r>
      <w:r>
        <w:fldChar w:fldCharType="separate"/>
      </w:r>
      <w:r w:rsidR="00921C42">
        <w:t xml:space="preserve">Figure </w:t>
      </w:r>
      <w:r w:rsidR="00921C42">
        <w:rPr>
          <w:noProof/>
        </w:rPr>
        <w:t>2</w:t>
      </w:r>
      <w:r>
        <w:fldChar w:fldCharType="end"/>
      </w:r>
      <w:r>
        <w:t>,</w:t>
      </w:r>
      <w:r w:rsidR="0069092A">
        <w:t xml:space="preserve"> will be implemented in the next phase.</w:t>
      </w:r>
    </w:p>
    <w:p w14:paraId="07D05759" w14:textId="77777777" w:rsidR="00AD46EF" w:rsidRDefault="00AD46EF" w:rsidP="001C5D28"/>
    <w:p w14:paraId="69EDC847" w14:textId="3A8FC30D" w:rsidR="00996AF4" w:rsidRDefault="00996AF4" w:rsidP="00996AF4"/>
    <w:p w14:paraId="04C9CFB4" w14:textId="77777777" w:rsidR="00882C1F" w:rsidRDefault="00882C1F" w:rsidP="00996AF4"/>
    <w:p w14:paraId="12DDEA99" w14:textId="0B876321" w:rsidR="001D0673" w:rsidRDefault="001D0673" w:rsidP="001D0673">
      <w:pPr>
        <w:ind w:left="284" w:firstLine="0"/>
      </w:pPr>
    </w:p>
    <w:p w14:paraId="31880C5D" w14:textId="4C319D18" w:rsidR="00901EB9" w:rsidRDefault="00901EB9" w:rsidP="00055F49">
      <w:pPr>
        <w:ind w:left="284" w:firstLine="0"/>
        <w:jc w:val="center"/>
      </w:pPr>
      <w:r>
        <w:rPr>
          <w:noProof/>
          <w:lang w:val="de-DE" w:eastAsia="zh-TW"/>
        </w:rPr>
        <w:drawing>
          <wp:inline distT="0" distB="0" distL="0" distR="0" wp14:anchorId="5DEC0981" wp14:editId="01E00879">
            <wp:extent cx="4562611" cy="3505200"/>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8771" cy="3509932"/>
                    </a:xfrm>
                    <a:prstGeom prst="rect">
                      <a:avLst/>
                    </a:prstGeom>
                    <a:noFill/>
                  </pic:spPr>
                </pic:pic>
              </a:graphicData>
            </a:graphic>
          </wp:inline>
        </w:drawing>
      </w:r>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2B8831D2" w14:textId="6FFBD790" w:rsidR="00996AF4" w:rsidRPr="00E80702" w:rsidRDefault="000B730D" w:rsidP="000B730D">
      <w:pPr>
        <w:pStyle w:val="Beschriftung"/>
      </w:pPr>
      <w:bookmarkStart w:id="12" w:name="_Ref2604188"/>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2</w:t>
      </w:r>
      <w:r w:rsidR="00487171">
        <w:rPr>
          <w:noProof/>
        </w:rPr>
        <w:fldChar w:fldCharType="end"/>
      </w:r>
      <w:bookmarkEnd w:id="12"/>
      <w:r w:rsidR="00996AF4">
        <w:t xml:space="preserve"> </w:t>
      </w:r>
      <w:proofErr w:type="gramStart"/>
      <w:r w:rsidR="006F71D5">
        <w:t>The</w:t>
      </w:r>
      <w:proofErr w:type="gramEnd"/>
      <w:r w:rsidR="006F71D5">
        <w:t xml:space="preserve"> concept to couple XVR</w:t>
      </w:r>
      <w:r w:rsidR="00EF7891">
        <w:t>, SUMO and SE-Star.</w:t>
      </w:r>
    </w:p>
    <w:p w14:paraId="0900F514" w14:textId="01756B7B" w:rsidR="006B3239" w:rsidRDefault="005B7036" w:rsidP="006B3239">
      <w:pPr>
        <w:pStyle w:val="Subsection"/>
      </w:pPr>
      <w:r>
        <w:t>SE-Star</w:t>
      </w:r>
    </w:p>
    <w:p w14:paraId="22DB8556" w14:textId="2E8710BC" w:rsidR="00AF7161" w:rsidRDefault="0010015F" w:rsidP="0000001C">
      <w:pPr>
        <w:ind w:left="284" w:firstLine="283"/>
      </w:pPr>
      <w:r w:rsidRPr="0010015F">
        <w:t>Since 2008, inside Data Science &amp; Artificial Intelligence Labs of THALES, a Crowd Simulation engine</w:t>
      </w:r>
      <w:r>
        <w:t>,</w:t>
      </w:r>
      <w:r w:rsidRPr="0010015F">
        <w:t xml:space="preserve"> called SE-Star</w:t>
      </w:r>
      <w:ins w:id="13" w:author="Autor">
        <w:r w:rsidR="001D20BA">
          <w:t xml:space="preserve"> </w:t>
        </w:r>
      </w:ins>
      <w:customXmlInsRangeStart w:id="14" w:author="Autor"/>
      <w:sdt>
        <w:sdtPr>
          <w:id w:val="-367145462"/>
          <w:citation/>
        </w:sdtPr>
        <w:sdtContent>
          <w:customXmlInsRangeEnd w:id="14"/>
          <w:ins w:id="15" w:author="Autor">
            <w:r w:rsidR="001D20BA">
              <w:fldChar w:fldCharType="begin"/>
            </w:r>
            <w:r w:rsidR="001D20BA" w:rsidRPr="001D20BA">
              <w:rPr>
                <w:rPrChange w:id="16" w:author="Autor">
                  <w:rPr>
                    <w:lang w:val="de-DE"/>
                  </w:rPr>
                </w:rPrChange>
              </w:rPr>
              <w:instrText xml:space="preserve"> CITATION Nav15 \l 1031 </w:instrText>
            </w:r>
          </w:ins>
          <w:r w:rsidR="001D20BA">
            <w:fldChar w:fldCharType="separate"/>
          </w:r>
          <w:r w:rsidR="001F27BB">
            <w:rPr>
              <w:noProof/>
            </w:rPr>
            <w:t>(Navarro, 2015)</w:t>
          </w:r>
          <w:ins w:id="17" w:author="Autor">
            <w:r w:rsidR="001D20BA">
              <w:fldChar w:fldCharType="end"/>
            </w:r>
          </w:ins>
          <w:customXmlInsRangeStart w:id="18" w:author="Autor"/>
        </w:sdtContent>
      </w:sdt>
      <w:customXmlInsRangeEnd w:id="18"/>
      <w:r>
        <w:t>,</w:t>
      </w:r>
      <w:r w:rsidRPr="0010015F">
        <w:t xml:space="preserve"> has been design</w:t>
      </w:r>
      <w:r>
        <w:t>ed</w:t>
      </w:r>
      <w:r w:rsidR="00AF7161">
        <w:t xml:space="preserve">. </w:t>
      </w:r>
      <w:r>
        <w:t>It</w:t>
      </w:r>
      <w:r w:rsidR="00AF7161">
        <w:t xml:space="preserve">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rsidR="00AF7161">
        <w:t xml:space="preserve"> exploration and collaborative systems testbed. SE-Star can provide information from high level (density, alarms</w:t>
      </w:r>
      <w:r>
        <w:t xml:space="preserve"> and</w:t>
      </w:r>
      <w:r w:rsidR="00AF7161">
        <w:t xml:space="preserve"> situation reports) to low level (individual’s information, devices’ status). </w:t>
      </w:r>
      <w:r>
        <w:t>It</w:t>
      </w:r>
      <w:r w:rsidR="00AF7161">
        <w:t xml:space="preserve"> can simulate between 5000 and 10000 peoples on one computer</w:t>
      </w:r>
      <w:r>
        <w:t xml:space="preserve"> in real time and</w:t>
      </w:r>
      <w:r w:rsidR="00AF7161">
        <w:t xml:space="preserve"> can work in di</w:t>
      </w:r>
      <w:r>
        <w:t>stributed mode pushing limits (t</w:t>
      </w:r>
      <w:r w:rsidR="00AF7161">
        <w:t xml:space="preserve">ested with 80000 peoples on 10 </w:t>
      </w:r>
      <w:proofErr w:type="spellStart"/>
      <w:r>
        <w:t>Intel</w:t>
      </w:r>
      <w:r w:rsidRPr="0010015F">
        <w:rPr>
          <w:vertAlign w:val="superscript"/>
        </w:rPr>
        <w:t>TM</w:t>
      </w:r>
      <w:proofErr w:type="spellEnd"/>
      <w:r>
        <w:t xml:space="preserve"> </w:t>
      </w:r>
      <w:r w:rsidR="00AF7161">
        <w:t xml:space="preserve">NUC computers). SE-Star has been used in </w:t>
      </w:r>
      <w:r>
        <w:t xml:space="preserve">the </w:t>
      </w:r>
      <w:r w:rsidR="00AF7161">
        <w:t>EU project</w:t>
      </w:r>
      <w:r>
        <w:t>s</w:t>
      </w:r>
      <w:r w:rsidR="00AF7161">
        <w:t xml:space="preserve"> (</w:t>
      </w:r>
      <w:proofErr w:type="spellStart"/>
      <w:r w:rsidR="00AF7161">
        <w:t>Opti</w:t>
      </w:r>
      <w:proofErr w:type="spellEnd"/>
      <w:r w:rsidR="00AF7161">
        <w:t xml:space="preserve">-Alert, SECURE-Ed, </w:t>
      </w:r>
      <w:proofErr w:type="spellStart"/>
      <w:r w:rsidR="00AF7161">
        <w:t>iCore</w:t>
      </w:r>
      <w:proofErr w:type="spellEnd"/>
      <w:r w:rsidR="00AF7161">
        <w:t>) and in THALES projects covering airports (Pisa), train stations (</w:t>
      </w:r>
      <w:proofErr w:type="spellStart"/>
      <w:r w:rsidR="00AF7161">
        <w:t>Gare</w:t>
      </w:r>
      <w:proofErr w:type="spellEnd"/>
      <w:r w:rsidR="00AF7161">
        <w:t xml:space="preserve"> du Nord) or crowded places (Me</w:t>
      </w:r>
      <w:r>
        <w:t>cca). Easily extendable, it</w:t>
      </w:r>
      <w:r w:rsidR="00AF7161">
        <w:t xml:space="preserve"> has been connected to real systems (crowd monitoring, airport supervision) using standard interfaces and protocols (</w:t>
      </w:r>
      <w:r w:rsidR="008E1B70">
        <w:t>SOAP</w:t>
      </w:r>
      <w:r w:rsidR="00AF7161">
        <w:t>, REST, RTSP)</w:t>
      </w:r>
      <w:r w:rsidR="00A53B46">
        <w:t xml:space="preserve">. </w:t>
      </w:r>
    </w:p>
    <w:p w14:paraId="5A1D9E42" w14:textId="61012487" w:rsidR="00737FF6" w:rsidRDefault="0010015F" w:rsidP="0000001C">
      <w:pPr>
        <w:ind w:left="284" w:firstLine="283"/>
      </w:pPr>
      <w:r w:rsidRPr="0010015F">
        <w:t>In the Driver+ project, the C# test bed adapter has been selected and extended to support SE-Star network messages</w:t>
      </w:r>
      <w:r w:rsidR="00AF7161">
        <w:t xml:space="preserve">. </w:t>
      </w:r>
      <w:r>
        <w:t>Those</w:t>
      </w:r>
      <w:r w:rsidR="00AF7161">
        <w:t xml:space="preserve"> network messages allow </w:t>
      </w:r>
      <w:proofErr w:type="gramStart"/>
      <w:r w:rsidR="00AF7161">
        <w:t>to control the simulation, share Entities and Objects information and control</w:t>
      </w:r>
      <w:proofErr w:type="gramEnd"/>
      <w:r w:rsidR="00AF7161">
        <w:t xml:space="preserve"> them.</w:t>
      </w:r>
    </w:p>
    <w:p w14:paraId="3CCA81A9" w14:textId="77777777" w:rsidR="00AF7161" w:rsidRDefault="00AF7161" w:rsidP="00A53B46">
      <w:pPr>
        <w:pStyle w:val="Listenabsatz"/>
        <w:numPr>
          <w:ilvl w:val="0"/>
          <w:numId w:val="39"/>
        </w:numPr>
      </w:pPr>
      <w:r>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lastRenderedPageBreak/>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304A9745" w:rsidR="006B3239" w:rsidRPr="00E47A8B" w:rsidRDefault="00205107" w:rsidP="006B3239">
      <w:pPr>
        <w:pStyle w:val="Subsection"/>
        <w:rPr>
          <w:lang w:val="sv-SE"/>
        </w:rPr>
      </w:pPr>
      <w:r>
        <w:rPr>
          <w:lang w:val="sv-SE"/>
        </w:rPr>
        <w:t>XVR</w:t>
      </w:r>
    </w:p>
    <w:p w14:paraId="6760801F" w14:textId="1FA9321A" w:rsidR="00FE38AA" w:rsidRDefault="00FE38AA" w:rsidP="00F96ED8">
      <w:r w:rsidRPr="00FE38AA">
        <w:t xml:space="preserve">With the XVR Simulation platform </w:t>
      </w:r>
      <w:customXmlInsRangeStart w:id="19" w:author="Autor"/>
      <w:sdt>
        <w:sdtPr>
          <w:id w:val="505025154"/>
          <w:citation/>
        </w:sdtPr>
        <w:sdtContent>
          <w:customXmlInsRangeEnd w:id="19"/>
          <w:ins w:id="20" w:author="Autor">
            <w:r w:rsidR="00C0186F">
              <w:fldChar w:fldCharType="begin"/>
            </w:r>
            <w:r w:rsidR="001D20BA">
              <w:rPr>
                <w:rPrChange w:id="21" w:author="Autor">
                  <w:rPr/>
                </w:rPrChange>
              </w:rPr>
              <w:instrText xml:space="preserve">CITATION XVR19 \l 1031 </w:instrText>
            </w:r>
            <w:del w:id="22" w:author="Autor">
              <w:r w:rsidR="00C0186F" w:rsidRPr="00C0186F" w:rsidDel="001D20BA">
                <w:rPr>
                  <w:rPrChange w:id="23" w:author="Autor">
                    <w:rPr/>
                  </w:rPrChange>
                </w:rPr>
                <w:delInstrText xml:space="preserve">CITATION XVR19 \l 1031 </w:delInstrText>
              </w:r>
            </w:del>
          </w:ins>
          <w:r w:rsidR="00C0186F">
            <w:fldChar w:fldCharType="separate"/>
          </w:r>
          <w:r w:rsidR="001F27BB" w:rsidRPr="001F27BB">
            <w:rPr>
              <w:noProof/>
            </w:rPr>
            <w:t>(XVR, 2019)</w:t>
          </w:r>
          <w:ins w:id="24" w:author="Autor">
            <w:r w:rsidR="00C0186F">
              <w:fldChar w:fldCharType="end"/>
            </w:r>
          </w:ins>
          <w:customXmlInsRangeStart w:id="25" w:author="Autor"/>
        </w:sdtContent>
      </w:sdt>
      <w:customXmlInsRangeEnd w:id="25"/>
      <w:ins w:id="26" w:author="Autor">
        <w:r w:rsidR="00C0186F">
          <w:t xml:space="preserve"> </w:t>
        </w:r>
      </w:ins>
      <w:r w:rsidR="00F170D3">
        <w:t>users</w:t>
      </w:r>
      <w:r w:rsidRPr="00FE38AA">
        <w:t xml:space="preserve"> can teach,</w:t>
      </w:r>
      <w:r>
        <w:t xml:space="preserve"> </w:t>
      </w:r>
      <w:r w:rsidRPr="00FE38AA">
        <w:t>train, exercise, assess and evaluate</w:t>
      </w:r>
      <w:r w:rsidR="00F96ED8">
        <w:t>;</w:t>
      </w:r>
      <w:r w:rsidRPr="00FE38AA">
        <w:t xml:space="preserve"> </w:t>
      </w:r>
      <w:r w:rsidR="00F96ED8">
        <w:t>f</w:t>
      </w:r>
      <w:r w:rsidRPr="00FE38AA">
        <w:t xml:space="preserve">or </w:t>
      </w:r>
      <w:r w:rsidR="00F96ED8">
        <w:t>s</w:t>
      </w:r>
      <w:r w:rsidRPr="00FE38AA">
        <w:t xml:space="preserve">ingle and </w:t>
      </w:r>
      <w:r w:rsidR="00F96ED8">
        <w:t>m</w:t>
      </w:r>
      <w:r w:rsidRPr="00FE38AA">
        <w:t>ulti-agency purposes, on the bronze, silver and gold level</w:t>
      </w:r>
      <w:r w:rsidR="00F96ED8">
        <w:t xml:space="preserve"> within the Crisis Management field</w:t>
      </w:r>
      <w:r w:rsidRPr="00FE38AA">
        <w:t>.</w:t>
      </w:r>
    </w:p>
    <w:p w14:paraId="070F7412" w14:textId="73F08878" w:rsidR="00FE38AA" w:rsidRDefault="00FE38AA" w:rsidP="00F96ED8">
      <w:r w:rsidRPr="00FE38AA">
        <w:t xml:space="preserve">XVR </w:t>
      </w:r>
      <w:proofErr w:type="gramStart"/>
      <w:r w:rsidRPr="00FE38AA">
        <w:t>On</w:t>
      </w:r>
      <w:proofErr w:type="gramEnd"/>
      <w:r w:rsidRPr="00FE38AA">
        <w:t xml:space="preserve"> Scene</w:t>
      </w:r>
      <w:r w:rsidR="00F96ED8">
        <w:t xml:space="preserve"> (XVR OS)</w:t>
      </w:r>
      <w:r w:rsidRPr="00FE38AA">
        <w:t xml:space="preserve"> is designed as a </w:t>
      </w:r>
      <w:r w:rsidR="009A0D14">
        <w:t xml:space="preserve">3D </w:t>
      </w:r>
      <w:r w:rsidRPr="00FE38AA">
        <w:t xml:space="preserve">supporting tool, giving instructors maximum flexibility to create </w:t>
      </w:r>
      <w:r w:rsidR="009A0D14">
        <w:t xml:space="preserve">virtual </w:t>
      </w:r>
      <w:r w:rsidRPr="00FE38AA">
        <w:t>scenarios according to a specific training objective. XVR OS can be used with a great variety of training set ups</w:t>
      </w:r>
      <w:r w:rsidR="00F96ED8">
        <w:t>:</w:t>
      </w:r>
      <w:r w:rsidRPr="00FE38AA">
        <w:t xml:space="preserve"> </w:t>
      </w:r>
      <w:r w:rsidR="00F96ED8">
        <w:t>f</w:t>
      </w:r>
      <w:r w:rsidRPr="00FE38AA">
        <w:t>rom team training and exercising, to classical classroom teaching as well as individual training and assessment.</w:t>
      </w:r>
      <w:r w:rsidR="00F96ED8">
        <w:t xml:space="preserve"> It</w:t>
      </w:r>
      <w:r w:rsidR="00F96ED8" w:rsidRPr="00F96ED8">
        <w:t xml:space="preserve"> help</w:t>
      </w:r>
      <w:r w:rsidR="009A0D14">
        <w:t>s</w:t>
      </w:r>
      <w:r w:rsidR="00F96ED8" w:rsidRPr="00F96ED8">
        <w:t xml:space="preserve"> trainees understand concepts by experience, let’s them acquire practical knowledge in a relatively short timeframe, practice decision making skills and experience situations that rarely occur in real life.</w:t>
      </w:r>
    </w:p>
    <w:p w14:paraId="43E242DE" w14:textId="4C27C482" w:rsidR="003B3453" w:rsidRDefault="003B3453" w:rsidP="00F96ED8">
      <w:r w:rsidRPr="003B3453">
        <w:t>XVR Resource Management (</w:t>
      </w:r>
      <w:r>
        <w:t xml:space="preserve">XVR </w:t>
      </w:r>
      <w:r w:rsidRPr="003B3453">
        <w:t xml:space="preserve">RM) is a training &amp; education tool that allows </w:t>
      </w:r>
      <w:r>
        <w:t>users to</w:t>
      </w:r>
      <w:r w:rsidRPr="003B3453">
        <w:t xml:space="preserve"> train and assess incident management and response in any geo-specific environment. The map</w:t>
      </w:r>
      <w:r>
        <w:t>-</w:t>
      </w:r>
      <w:r w:rsidRPr="003B3453">
        <w:t xml:space="preserve">based environment features realistic characteristics and constraints of </w:t>
      </w:r>
      <w:r>
        <w:t>a specific</w:t>
      </w:r>
      <w:r w:rsidRPr="003B3453">
        <w:t xml:space="preserve"> region. The essence of exercising with XVR RM is to see how course participants, in a given scenario, set-up the command structure together and deal with the efficient deployment of scarce resources. Staff, equipment and vehicles can only be deployed at a single location, forcing participants to deal with the dilemma’s that</w:t>
      </w:r>
      <w:r>
        <w:t xml:space="preserve"> </w:t>
      </w:r>
      <w:r w:rsidRPr="003B3453">
        <w:t>arise thereof.</w:t>
      </w:r>
    </w:p>
    <w:p w14:paraId="2CAA8EB0" w14:textId="798AE8B7" w:rsidR="008332C7" w:rsidRDefault="008332C7" w:rsidP="00F96ED8">
      <w:r>
        <w:t>Both XVR OS and XVR RM are based on the Unity3D game engine and use the C# adapter to connect to the Driver+ test-bed for the following interactions with the other simulators:</w:t>
      </w:r>
    </w:p>
    <w:p w14:paraId="610EB940" w14:textId="3311FBC7" w:rsidR="008332C7" w:rsidRDefault="008332C7" w:rsidP="008332C7">
      <w:pPr>
        <w:pStyle w:val="Listenabsatz"/>
        <w:numPr>
          <w:ilvl w:val="0"/>
          <w:numId w:val="47"/>
        </w:numPr>
      </w:pPr>
      <w:r>
        <w:t>XVR RM enables the user to transport a given unit (ambulance, police, fire) to a given location. The simulator will send out a unit transport request to SUMO. XVR RM will update the vehicle position of this this unit based on the update messages send from SUMO.</w:t>
      </w:r>
    </w:p>
    <w:p w14:paraId="53F4E0E7" w14:textId="25CB08E2" w:rsidR="008332C7" w:rsidRDefault="008332C7" w:rsidP="00E47A8B">
      <w:pPr>
        <w:pStyle w:val="Listenabsatz"/>
        <w:numPr>
          <w:ilvl w:val="0"/>
          <w:numId w:val="47"/>
        </w:numPr>
        <w:rPr>
          <w:ins w:id="27" w:author="Autor"/>
        </w:rPr>
      </w:pPr>
      <w:r>
        <w:t>XVR OS will receive update messages from SE-Star regarding the positions of simulated pedestrians in SE-Star. The simulator will visualize these pedestrians in the 3D environment, based on the information provided by SE-Star.</w:t>
      </w:r>
    </w:p>
    <w:p w14:paraId="7E727A7B" w14:textId="76650A59" w:rsidR="00C0186F" w:rsidDel="00C833FB" w:rsidRDefault="00C0186F" w:rsidP="00C833FB">
      <w:pPr>
        <w:pStyle w:val="Subsection"/>
        <w:rPr>
          <w:del w:id="28" w:author="Autor"/>
        </w:rPr>
      </w:pPr>
      <w:ins w:id="29" w:author="Autor">
        <w:r>
          <w:t>Some application studies can be found in</w:t>
        </w:r>
        <w:r w:rsidR="00282ABA">
          <w:t xml:space="preserve"> </w:t>
        </w:r>
      </w:ins>
      <w:customXmlInsRangeStart w:id="30" w:author="Autor"/>
      <w:sdt>
        <w:sdtPr>
          <w:id w:val="92910610"/>
          <w:citation/>
        </w:sdtPr>
        <w:sdtContent>
          <w:customXmlInsRangeEnd w:id="30"/>
          <w:ins w:id="31" w:author="Autor">
            <w:r w:rsidR="00282ABA">
              <w:fldChar w:fldCharType="begin"/>
            </w:r>
            <w:r w:rsidR="00282ABA" w:rsidRPr="00282ABA">
              <w:rPr>
                <w:rPrChange w:id="32" w:author="Autor">
                  <w:rPr>
                    <w:lang w:val="de-DE"/>
                  </w:rPr>
                </w:rPrChange>
              </w:rPr>
              <w:instrText xml:space="preserve"> CITATION Lam15 \l 1031 </w:instrText>
            </w:r>
          </w:ins>
          <w:r w:rsidR="00282ABA">
            <w:fldChar w:fldCharType="separate"/>
          </w:r>
          <w:r w:rsidR="001F27BB">
            <w:rPr>
              <w:noProof/>
            </w:rPr>
            <w:t>(Lamb, 2015)</w:t>
          </w:r>
          <w:ins w:id="33" w:author="Autor">
            <w:r w:rsidR="00282ABA">
              <w:fldChar w:fldCharType="end"/>
            </w:r>
          </w:ins>
          <w:customXmlInsRangeStart w:id="34" w:author="Autor"/>
        </w:sdtContent>
      </w:sdt>
      <w:customXmlInsRangeEnd w:id="34"/>
      <w:ins w:id="35" w:author="Autor">
        <w:r w:rsidR="00282ABA">
          <w:t xml:space="preserve">, </w:t>
        </w:r>
        <w:del w:id="36" w:author="Autor">
          <w:r w:rsidDel="00713543">
            <w:delText xml:space="preserve"> </w:delText>
          </w:r>
        </w:del>
      </w:ins>
      <w:customXmlInsRangeStart w:id="37" w:author="Autor"/>
      <w:sdt>
        <w:sdtPr>
          <w:id w:val="-95863328"/>
          <w:citation/>
        </w:sdtPr>
        <w:sdtContent>
          <w:customXmlInsRangeEnd w:id="37"/>
          <w:ins w:id="38" w:author="Autor">
            <w:r w:rsidR="003A28E0">
              <w:fldChar w:fldCharType="begin"/>
            </w:r>
            <w:r w:rsidR="003A28E0" w:rsidRPr="008B08A2">
              <w:rPr>
                <w:rPrChange w:id="39" w:author="Autor">
                  <w:rPr>
                    <w:lang w:val="de-DE"/>
                  </w:rPr>
                </w:rPrChange>
              </w:rPr>
              <w:instrText xml:space="preserve"> CITATION Bar17 \l 1031 </w:instrText>
            </w:r>
          </w:ins>
          <w:r w:rsidR="003A28E0">
            <w:fldChar w:fldCharType="separate"/>
          </w:r>
          <w:r w:rsidR="001F27BB">
            <w:rPr>
              <w:noProof/>
            </w:rPr>
            <w:t>(Barta, 2017)</w:t>
          </w:r>
          <w:ins w:id="40" w:author="Autor">
            <w:r w:rsidR="003A28E0">
              <w:fldChar w:fldCharType="end"/>
            </w:r>
          </w:ins>
          <w:customXmlInsRangeStart w:id="41" w:author="Autor"/>
        </w:sdtContent>
      </w:sdt>
      <w:customXmlInsRangeEnd w:id="41"/>
      <w:ins w:id="42" w:author="Autor">
        <w:r w:rsidR="008B08A2">
          <w:t xml:space="preserve"> and </w:t>
        </w:r>
      </w:ins>
      <w:customXmlInsRangeStart w:id="43" w:author="Autor"/>
      <w:sdt>
        <w:sdtPr>
          <w:id w:val="-453241436"/>
          <w:citation/>
        </w:sdtPr>
        <w:sdtContent>
          <w:customXmlInsRangeEnd w:id="43"/>
          <w:ins w:id="44" w:author="Autor">
            <w:r w:rsidR="008B08A2">
              <w:fldChar w:fldCharType="begin"/>
            </w:r>
            <w:r w:rsidR="008B08A2" w:rsidRPr="008B08A2">
              <w:rPr>
                <w:rPrChange w:id="45" w:author="Autor">
                  <w:rPr>
                    <w:lang w:val="de-DE"/>
                  </w:rPr>
                </w:rPrChange>
              </w:rPr>
              <w:instrText xml:space="preserve"> CITATION Mer13 \l 1031 </w:instrText>
            </w:r>
          </w:ins>
          <w:r w:rsidR="008B08A2">
            <w:fldChar w:fldCharType="separate"/>
          </w:r>
          <w:r w:rsidR="001F27BB" w:rsidRPr="001F27BB">
            <w:rPr>
              <w:noProof/>
            </w:rPr>
            <w:t>(Meresse, 2013)</w:t>
          </w:r>
          <w:ins w:id="46" w:author="Autor">
            <w:r w:rsidR="008B08A2">
              <w:fldChar w:fldCharType="end"/>
            </w:r>
          </w:ins>
          <w:customXmlInsRangeStart w:id="47" w:author="Autor"/>
        </w:sdtContent>
      </w:sdt>
      <w:customXmlInsRangeEnd w:id="47"/>
      <w:ins w:id="48" w:author="Autor">
        <w:r w:rsidR="008B08A2">
          <w:t>.</w:t>
        </w:r>
      </w:ins>
    </w:p>
    <w:p w14:paraId="53A467BD" w14:textId="77777777" w:rsidR="00C833FB" w:rsidRPr="00EB548E" w:rsidRDefault="00C833FB" w:rsidP="00C833FB">
      <w:pPr>
        <w:rPr>
          <w:ins w:id="49" w:author="Autor"/>
        </w:rPr>
        <w:pPrChange w:id="50" w:author="Autor">
          <w:pPr>
            <w:pStyle w:val="Listenabsatz"/>
            <w:numPr>
              <w:numId w:val="47"/>
            </w:numPr>
            <w:ind w:left="1004" w:hanging="360"/>
          </w:pPr>
        </w:pPrChange>
      </w:pPr>
    </w:p>
    <w:p w14:paraId="4B5EC293" w14:textId="27172256" w:rsidR="006B3239" w:rsidRPr="00A52224" w:rsidRDefault="004F0443" w:rsidP="006B3239">
      <w:pPr>
        <w:pStyle w:val="Subsection"/>
      </w:pPr>
      <w:r w:rsidRPr="00A52224">
        <w:t>SUMO-Connector</w:t>
      </w:r>
    </w:p>
    <w:p w14:paraId="1C5909AF" w14:textId="70D77FE3" w:rsidR="006F71D5" w:rsidRDefault="00DB6D20" w:rsidP="0000001C">
      <w:pPr>
        <w:ind w:left="284" w:firstLine="283"/>
      </w:pPr>
      <w:r>
        <w:t>SUMO is a microscopic traffic simulation mainly developed by DLR</w:t>
      </w:r>
      <w:ins w:id="51" w:author="Autor">
        <w:r w:rsidR="00996372">
          <w:t xml:space="preserve"> </w:t>
        </w:r>
      </w:ins>
      <w:customXmlInsRangeStart w:id="52" w:author="Autor"/>
      <w:sdt>
        <w:sdtPr>
          <w:id w:val="-740278"/>
          <w:citation/>
        </w:sdtPr>
        <w:sdtContent>
          <w:customXmlInsRangeEnd w:id="52"/>
          <w:ins w:id="53" w:author="Autor">
            <w:r w:rsidR="00996372">
              <w:fldChar w:fldCharType="begin"/>
            </w:r>
            <w:r w:rsidR="00996372" w:rsidRPr="00996372">
              <w:rPr>
                <w:rPrChange w:id="54" w:author="Autor">
                  <w:rPr>
                    <w:lang w:val="de-DE"/>
                  </w:rPr>
                </w:rPrChange>
              </w:rPr>
              <w:instrText xml:space="preserve"> CITATION Lop18 \l 1031 </w:instrText>
            </w:r>
          </w:ins>
          <w:r w:rsidR="00996372">
            <w:fldChar w:fldCharType="separate"/>
          </w:r>
          <w:r w:rsidR="001F27BB">
            <w:rPr>
              <w:noProof/>
            </w:rPr>
            <w:t>(Lopez, 2018)</w:t>
          </w:r>
          <w:ins w:id="55" w:author="Autor">
            <w:r w:rsidR="00996372">
              <w:fldChar w:fldCharType="end"/>
            </w:r>
          </w:ins>
          <w:customXmlInsRangeStart w:id="56" w:author="Autor"/>
        </w:sdtContent>
      </w:sdt>
      <w:customXmlInsRangeEnd w:id="56"/>
      <w:r>
        <w:t xml:space="preserve">. </w:t>
      </w:r>
      <w:ins w:id="57" w:author="Autor">
        <w:r w:rsidR="00996372">
          <w:t xml:space="preserve">In addition to motorized and electric vehicles other means of transport (such as railway, tram, bicycle and moped) and pedestrians can be simulated as well. </w:t>
        </w:r>
      </w:ins>
      <w:r w:rsidR="006F71D5"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rsidR="006F71D5">
        <w:t xml:space="preserve"> access to a running road traffic simula</w:t>
      </w:r>
      <w:r w:rsidR="00361592">
        <w:t xml:space="preserve">tion and </w:t>
      </w:r>
      <w:r w:rsidR="006F71D5">
        <w:t xml:space="preserve">allows </w:t>
      </w:r>
      <w:proofErr w:type="gramStart"/>
      <w:r w:rsidR="006F71D5">
        <w:t>to retrieve</w:t>
      </w:r>
      <w:proofErr w:type="gramEnd"/>
      <w:r w:rsidR="006F71D5">
        <w:t xml:space="preser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EndPr/>
        <w:sdtContent>
          <w:r w:rsidR="000F6A37">
            <w:fldChar w:fldCharType="begin"/>
          </w:r>
          <w:ins w:id="58" w:author="Autor">
            <w:r w:rsidR="001F27BB">
              <w:instrText xml:space="preserve">CITATION SUM19 \l 1031 </w:instrText>
            </w:r>
          </w:ins>
          <w:del w:id="59" w:author="Autor">
            <w:r w:rsidR="000F6A37" w:rsidDel="001F27BB">
              <w:delInstrText xml:space="preserve">CITATION SUM19 \l 1031 </w:delInstrText>
            </w:r>
          </w:del>
          <w:r w:rsidR="000F6A37">
            <w:fldChar w:fldCharType="separate"/>
          </w:r>
          <w:r w:rsidR="001F27BB">
            <w:rPr>
              <w:noProof/>
            </w:rPr>
            <w:t>(SUMO, 2019)</w:t>
          </w:r>
          <w:r w:rsidR="000F6A37">
            <w:fldChar w:fldCharType="end"/>
          </w:r>
        </w:sdtContent>
      </w:sdt>
      <w:r w:rsidR="006F71D5">
        <w:t>.</w:t>
      </w:r>
      <w:r w:rsidR="00044D29">
        <w:t xml:space="preserve"> Currently, most of </w:t>
      </w:r>
      <w:proofErr w:type="spellStart"/>
      <w:r w:rsidR="00044D29">
        <w:t>TraCI</w:t>
      </w:r>
      <w:proofErr w:type="spellEnd"/>
      <w:r w:rsidR="00044D29">
        <w:t xml:space="preserve">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lastRenderedPageBreak/>
        <w:t>Configu</w:t>
      </w:r>
      <w:r w:rsidR="00A061D1">
        <w:t>ration</w:t>
      </w:r>
    </w:p>
    <w:p w14:paraId="4EDAB51B" w14:textId="1D0E296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 xml:space="preserve">The corresponding data will be sent back to the </w:t>
      </w:r>
      <w:r w:rsidR="00E47A8B">
        <w:t>t</w:t>
      </w:r>
      <w:r w:rsidR="00F71092">
        <w:t>est-bed</w:t>
      </w:r>
      <w:r w:rsidR="00BD2240">
        <w:t xml:space="preserve">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412E6EA0" w:rsidR="00446D3E" w:rsidRDefault="00EF66DB" w:rsidP="00446D3E">
      <w:pPr>
        <w:pStyle w:val="Listenabsatz"/>
        <w:ind w:left="1004" w:firstLine="0"/>
      </w:pPr>
      <w:r>
        <w:t xml:space="preserve">Each affected area </w:t>
      </w:r>
      <w:r w:rsidR="00DD41E7">
        <w:t>is defined with ID, its polygon information as well as</w:t>
      </w:r>
      <w:r w:rsidR="00DD256E">
        <w:t xml:space="preserve"> </w:t>
      </w:r>
      <w:proofErr w:type="gramStart"/>
      <w:r w:rsidR="00DD256E">
        <w:t>the begin</w:t>
      </w:r>
      <w:proofErr w:type="gramEnd"/>
      <w:r w:rsidR="00DD256E">
        <w:t xml:space="preserve">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6AAF19AF" w:rsidR="00BD2240" w:rsidRDefault="00BD2240" w:rsidP="00BD2240">
      <w:pPr>
        <w:pStyle w:val="Listenabsatz"/>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w:t>
      </w:r>
      <w:r w:rsidR="00C6548D">
        <w:t>test-</w:t>
      </w:r>
      <w:r w:rsidR="00FF21C5">
        <w:t xml:space="preserve">bed, and (3) to send the respective vehicle positions at each time stamp, which is configurable, back to the </w:t>
      </w:r>
      <w:r w:rsidR="00C6548D">
        <w:t>test-</w:t>
      </w:r>
      <w:r w:rsidR="00FF21C5">
        <w:t>bed.</w:t>
      </w:r>
    </w:p>
    <w:p w14:paraId="3101CC8A" w14:textId="5D340651" w:rsidR="00E55B06" w:rsidRPr="00A52224" w:rsidRDefault="00A52224" w:rsidP="00A52224">
      <w:pPr>
        <w:ind w:left="284" w:firstLine="0"/>
      </w:pPr>
      <w:r>
        <w:t xml:space="preserve">The developed SUMO-Connector </w:t>
      </w:r>
      <w:r w:rsidR="007324FC">
        <w:t xml:space="preserve">for the </w:t>
      </w:r>
      <w:r w:rsidR="00C6548D">
        <w:t>test-</w:t>
      </w:r>
      <w:r w:rsidR="007324FC">
        <w:t>bed</w:t>
      </w:r>
      <w:r w:rsidR="003A195A">
        <w:t xml:space="preserve"> and </w:t>
      </w:r>
      <w:del w:id="60" w:author="Autor">
        <w:r w:rsidR="003A195A" w:rsidDel="001F27BB">
          <w:delText xml:space="preserve">two </w:delText>
        </w:r>
      </w:del>
      <w:ins w:id="61" w:author="Autor">
        <w:r w:rsidR="001F27BB">
          <w:t>some</w:t>
        </w:r>
        <w:r w:rsidR="001F27BB">
          <w:t xml:space="preserve"> </w:t>
        </w:r>
      </w:ins>
      <w:r w:rsidR="003A195A">
        <w:t xml:space="preserve">scenario examples are </w:t>
      </w:r>
      <w:ins w:id="62" w:author="Autor">
        <w:r w:rsidR="001F27BB">
          <w:t xml:space="preserve">freely </w:t>
        </w:r>
      </w:ins>
      <w:r>
        <w:t xml:space="preserve">available </w:t>
      </w:r>
      <w:del w:id="63" w:author="Autor">
        <w:r w:rsidDel="001F27BB">
          <w:delText>under</w:delText>
        </w:r>
        <w:r w:rsidDel="00107E7B">
          <w:delText xml:space="preserve"> </w:delText>
        </w:r>
      </w:del>
      <w:customXmlInsRangeStart w:id="64" w:author="Autor"/>
      <w:sdt>
        <w:sdtPr>
          <w:id w:val="-648442176"/>
          <w:citation/>
        </w:sdtPr>
        <w:sdtContent>
          <w:customXmlInsRangeEnd w:id="64"/>
          <w:ins w:id="65" w:author="Autor">
            <w:r w:rsidR="00107E7B">
              <w:fldChar w:fldCharType="begin"/>
            </w:r>
            <w:r w:rsidR="001F27BB" w:rsidRPr="001F27BB">
              <w:rPr>
                <w:rPrChange w:id="66" w:author="Autor">
                  <w:rPr/>
                </w:rPrChange>
              </w:rPr>
              <w:instrText xml:space="preserve">CITATION Dri192 \l 1031 </w:instrText>
            </w:r>
          </w:ins>
          <w:r w:rsidR="00107E7B">
            <w:fldChar w:fldCharType="separate"/>
          </w:r>
          <w:r w:rsidR="001F27BB">
            <w:rPr>
              <w:noProof/>
            </w:rPr>
            <w:t>(Driver+, sumo-connector, 2019)</w:t>
          </w:r>
          <w:ins w:id="67" w:author="Autor">
            <w:r w:rsidR="00107E7B">
              <w:fldChar w:fldCharType="end"/>
            </w:r>
          </w:ins>
          <w:customXmlInsRangeStart w:id="68" w:author="Autor"/>
        </w:sdtContent>
      </w:sdt>
      <w:customXmlInsRangeEnd w:id="68"/>
      <w:del w:id="69" w:author="Autor">
        <w:r w:rsidR="00505483" w:rsidDel="00107E7B">
          <w:fldChar w:fldCharType="begin"/>
        </w:r>
        <w:r w:rsidR="00505483" w:rsidDel="00107E7B">
          <w:delInstrText xml:space="preserve"> HYPERLINK "https://github.com/DRIVER-EU/sumo-connector"</w:delInstrText>
        </w:r>
        <w:r w:rsidR="00505483" w:rsidDel="00107E7B">
          <w:delInstrText xml:space="preserve"> </w:delInstrText>
        </w:r>
        <w:r w:rsidR="00505483" w:rsidDel="00107E7B">
          <w:fldChar w:fldCharType="separate"/>
        </w:r>
        <w:r w:rsidRPr="006B027B" w:rsidDel="00107E7B">
          <w:rPr>
            <w:rStyle w:val="Hyperlink"/>
          </w:rPr>
          <w:delText>https://github.com/DRIVER-EU/sumo-connector</w:delText>
        </w:r>
        <w:r w:rsidR="00505483" w:rsidDel="00107E7B">
          <w:rPr>
            <w:rStyle w:val="Hyperlink"/>
          </w:rPr>
          <w:fldChar w:fldCharType="end"/>
        </w:r>
      </w:del>
      <w:r w:rsidR="00953D69">
        <w:t>.</w:t>
      </w:r>
    </w:p>
    <w:p w14:paraId="7E39F34E" w14:textId="363EA374" w:rsidR="0075184D" w:rsidRDefault="0075184D" w:rsidP="0075184D">
      <w:pPr>
        <w:pStyle w:val="Subsection"/>
      </w:pPr>
      <w:commentRangeStart w:id="70"/>
      <w:r>
        <w:t>COPPER Commo</w:t>
      </w:r>
      <w:r>
        <w:t>n Operational Picture-Tool</w:t>
      </w:r>
    </w:p>
    <w:p w14:paraId="1037EEB3" w14:textId="15EE5614" w:rsidR="0075184D" w:rsidRDefault="0075184D" w:rsidP="0075184D">
      <w:r>
        <w:t>In order get an overview of the simulation, one can use the COPPER COP-tool</w:t>
      </w:r>
      <w:ins w:id="71" w:author="Autor">
        <w:r w:rsidR="0039146B">
          <w:rPr>
            <w:noProof/>
          </w:rPr>
          <w:t xml:space="preserve"> </w:t>
        </w:r>
      </w:ins>
      <w:customXmlInsRangeStart w:id="72" w:author="Autor"/>
      <w:sdt>
        <w:sdtPr>
          <w:rPr>
            <w:noProof/>
          </w:rPr>
          <w:id w:val="2101136075"/>
          <w:citation/>
        </w:sdtPr>
        <w:sdtContent>
          <w:customXmlInsRangeEnd w:id="72"/>
          <w:ins w:id="73" w:author="Autor">
            <w:r w:rsidR="0039146B">
              <w:rPr>
                <w:noProof/>
              </w:rPr>
              <w:fldChar w:fldCharType="begin"/>
            </w:r>
            <w:r w:rsidR="0039146B" w:rsidRPr="0039146B">
              <w:rPr>
                <w:noProof/>
                <w:rPrChange w:id="74" w:author="Autor">
                  <w:rPr>
                    <w:noProof/>
                    <w:lang w:val="de-DE"/>
                  </w:rPr>
                </w:rPrChange>
              </w:rPr>
              <w:instrText xml:space="preserve"> CITATION Dri191 \l 1031 </w:instrText>
            </w:r>
          </w:ins>
          <w:r w:rsidR="0039146B">
            <w:rPr>
              <w:noProof/>
            </w:rPr>
            <w:fldChar w:fldCharType="separate"/>
          </w:r>
          <w:ins w:id="75" w:author="Autor">
            <w:r w:rsidR="0039146B" w:rsidRPr="0039146B">
              <w:rPr>
                <w:noProof/>
                <w:rPrChange w:id="76" w:author="Autor">
                  <w:rPr/>
                </w:rPrChange>
              </w:rPr>
              <w:t>(Driver+, copper, 2019)</w:t>
            </w:r>
            <w:r w:rsidR="0039146B">
              <w:rPr>
                <w:noProof/>
              </w:rPr>
              <w:fldChar w:fldCharType="end"/>
            </w:r>
          </w:ins>
          <w:customXmlInsRangeStart w:id="77" w:author="Autor"/>
        </w:sdtContent>
      </w:sdt>
      <w:customXmlInsRangeEnd w:id="77"/>
      <w:ins w:id="78" w:author="Autor">
        <w:r w:rsidR="0039146B">
          <w:rPr>
            <w:noProof/>
          </w:rPr>
          <w:t>.</w:t>
        </w:r>
      </w:ins>
      <w:r>
        <w:t xml:space="preserve"> It connects to the testbed and </w:t>
      </w:r>
      <w:proofErr w:type="gramStart"/>
      <w:r>
        <w:t>listens</w:t>
      </w:r>
      <w:proofErr w:type="gramEnd"/>
      <w:r>
        <w:t xml:space="preserve"> the messages that are being published by the other tools. Subsequently, the information in these messages </w:t>
      </w:r>
      <w:r>
        <w:t>is</w:t>
      </w:r>
      <w:r>
        <w:t xml:space="preserve"> displayed in multiple formats inside the tool. Mainly, geographical information is displayed on a map. All other information, such as the simulation time, is displayed as text. The simulation time is always visible as a digital clock, whereas other text updates are stored in a log list.</w:t>
      </w:r>
    </w:p>
    <w:p w14:paraId="4CCD0A24" w14:textId="77777777" w:rsidR="0075184D" w:rsidRDefault="0075184D" w:rsidP="0075184D">
      <w:r>
        <w:t xml:space="preserve">COPPER is a client – server </w:t>
      </w:r>
      <w:proofErr w:type="spellStart"/>
      <w:r>
        <w:t>dashboarding</w:t>
      </w:r>
      <w:proofErr w:type="spellEnd"/>
      <w:r>
        <w:t xml:space="preserve"> application built with </w:t>
      </w:r>
      <w:proofErr w:type="spellStart"/>
      <w:r>
        <w:t>TypeScript</w:t>
      </w:r>
      <w:proofErr w:type="spellEnd"/>
      <w:r>
        <w:t xml:space="preserve">. The server side of the application connects to the testbed in order to receive messages published by the other tools. It then processes the messages and distributes it to all active clients (which could be multiple instances). </w:t>
      </w:r>
    </w:p>
    <w:p w14:paraId="710ADAFF" w14:textId="5411A68C" w:rsidR="0075184D" w:rsidRDefault="0075184D" w:rsidP="0075184D">
      <w:r>
        <w:t>At the moment</w:t>
      </w:r>
      <w:r>
        <w:t>, COPPER</w:t>
      </w:r>
      <w:r>
        <w:t xml:space="preserve"> processes and displays the following information:</w:t>
      </w:r>
    </w:p>
    <w:p w14:paraId="48805342" w14:textId="77777777" w:rsidR="0075184D" w:rsidRDefault="0075184D" w:rsidP="0075184D">
      <w:pPr>
        <w:pStyle w:val="Listenabsatz"/>
        <w:numPr>
          <w:ilvl w:val="0"/>
          <w:numId w:val="48"/>
        </w:numPr>
      </w:pPr>
      <w:r>
        <w:t>Trial time – The simulation time as published on the Driver+ testbed.</w:t>
      </w:r>
    </w:p>
    <w:p w14:paraId="7E06F718" w14:textId="77777777" w:rsidR="0075184D" w:rsidRDefault="0075184D" w:rsidP="0075184D">
      <w:pPr>
        <w:pStyle w:val="Listenabsatz"/>
        <w:numPr>
          <w:ilvl w:val="0"/>
          <w:numId w:val="48"/>
        </w:numPr>
      </w:pPr>
      <w:r>
        <w:t>Route request – If a route request is made, COPPER will read this request and display it on the geographical map. Also, a log entry is made that textually represents the message.</w:t>
      </w:r>
    </w:p>
    <w:p w14:paraId="6C42580A" w14:textId="77777777" w:rsidR="0075184D" w:rsidRDefault="0075184D" w:rsidP="0075184D">
      <w:pPr>
        <w:pStyle w:val="Listenabsatz"/>
        <w:numPr>
          <w:ilvl w:val="0"/>
          <w:numId w:val="48"/>
        </w:numPr>
        <w:rPr>
          <w:ins w:id="79" w:author="Autor"/>
        </w:rPr>
      </w:pPr>
      <w:r>
        <w:t>Rescue vehicle position – If a rescue vehicle is driving towards an incident location, it’s actual and previous positions will be displayed on the map. The location updates are also stored in the log.</w:t>
      </w:r>
      <w:commentRangeEnd w:id="70"/>
      <w:r w:rsidR="008F1DEB">
        <w:rPr>
          <w:rStyle w:val="Kommentarzeichen"/>
        </w:rPr>
        <w:commentReference w:id="70"/>
      </w:r>
    </w:p>
    <w:p w14:paraId="505D7A50" w14:textId="43B5F970" w:rsidR="00C833FB" w:rsidRDefault="00C833FB" w:rsidP="00C833FB">
      <w:pPr>
        <w:rPr>
          <w:ins w:id="80" w:author="Autor"/>
        </w:rPr>
        <w:pPrChange w:id="81" w:author="Autor">
          <w:pPr>
            <w:pStyle w:val="Listenabsatz"/>
            <w:numPr>
              <w:numId w:val="48"/>
            </w:numPr>
            <w:ind w:left="1004" w:hanging="360"/>
          </w:pPr>
        </w:pPrChange>
      </w:pPr>
      <w:ins w:id="82" w:author="Autor">
        <w:r>
          <w:t xml:space="preserve">Except the </w:t>
        </w:r>
        <w:r>
          <w:t>commercial software</w:t>
        </w:r>
        <w:r>
          <w:t xml:space="preserve"> XVR and SE-STAR all the related codes, </w:t>
        </w:r>
        <w:del w:id="83" w:author="Autor">
          <w:r w:rsidDel="00AE0DEB">
            <w:delText>shemas</w:delText>
          </w:r>
        </w:del>
        <w:r w:rsidR="00AE0DEB">
          <w:t>schemas</w:t>
        </w:r>
        <w:r>
          <w:t xml:space="preserve"> and tools are committed in </w:t>
        </w:r>
        <w:proofErr w:type="spellStart"/>
        <w:r>
          <w:t>github</w:t>
        </w:r>
        <w:proofErr w:type="spellEnd"/>
        <w:r>
          <w:t xml:space="preserve"> </w:t>
        </w:r>
        <w:r w:rsidR="00AE0DEB">
          <w:t xml:space="preserve">platform </w:t>
        </w:r>
        <w:del w:id="84" w:author="Autor">
          <w:r w:rsidDel="00AE0DEB">
            <w:delText xml:space="preserve">website </w:delText>
          </w:r>
        </w:del>
        <w:r>
          <w:t xml:space="preserve">and can be found in </w:t>
        </w:r>
      </w:ins>
      <w:customXmlInsRangeStart w:id="85" w:author="Autor"/>
      <w:sdt>
        <w:sdtPr>
          <w:id w:val="1050959467"/>
          <w:citation/>
        </w:sdtPr>
        <w:sdtContent>
          <w:customXmlInsRangeEnd w:id="85"/>
          <w:ins w:id="86" w:author="Autor">
            <w:r>
              <w:fldChar w:fldCharType="begin"/>
            </w:r>
            <w:r w:rsidRPr="00C833FB">
              <w:rPr>
                <w:rPrChange w:id="87" w:author="Autor">
                  <w:rPr>
                    <w:lang w:val="de-DE"/>
                  </w:rPr>
                </w:rPrChange>
              </w:rPr>
              <w:instrText xml:space="preserve"> CITATION Dri193 \l 1031 </w:instrText>
            </w:r>
          </w:ins>
          <w:r>
            <w:fldChar w:fldCharType="separate"/>
          </w:r>
          <w:ins w:id="88" w:author="Autor">
            <w:r w:rsidRPr="00C833FB">
              <w:rPr>
                <w:noProof/>
                <w:rPrChange w:id="89" w:author="Autor">
                  <w:rPr/>
                </w:rPrChange>
              </w:rPr>
              <w:t>(Driver+, Driver-EU, 2019)</w:t>
            </w:r>
            <w:r>
              <w:fldChar w:fldCharType="end"/>
            </w:r>
          </w:ins>
          <w:customXmlInsRangeStart w:id="90" w:author="Autor"/>
        </w:sdtContent>
      </w:sdt>
      <w:customXmlInsRangeEnd w:id="90"/>
      <w:ins w:id="91" w:author="Autor">
        <w:r w:rsidR="00AE0DEB">
          <w:t>.</w:t>
        </w:r>
        <w:r>
          <w:t xml:space="preserve"> </w:t>
        </w:r>
        <w:r w:rsidR="00AE0DEB">
          <w:t>T</w:t>
        </w:r>
        <w:del w:id="92" w:author="Autor">
          <w:r w:rsidDel="00AE0DEB">
            <w:delText>and t</w:delText>
          </w:r>
        </w:del>
        <w:r>
          <w:t>he way</w:t>
        </w:r>
        <w:r w:rsidR="00AE0DEB">
          <w:t>s</w:t>
        </w:r>
        <w:r>
          <w:t xml:space="preserve"> to set up the </w:t>
        </w:r>
        <w:del w:id="93" w:author="Autor">
          <w:r w:rsidDel="00AE0DEB">
            <w:delText xml:space="preserve">above mentioned </w:delText>
          </w:r>
        </w:del>
        <w:r>
          <w:t>test-bed</w:t>
        </w:r>
        <w:r w:rsidR="00AE0DEB">
          <w:t xml:space="preserve"> and to connect to SUMO are also described</w:t>
        </w:r>
        <w:del w:id="94" w:author="Autor">
          <w:r w:rsidDel="00AE0DEB">
            <w:delText xml:space="preserve">, </w:delText>
          </w:r>
          <w:r w:rsidDel="00AE0DEB">
            <w:delText>To simulate a pre-defined crisis situation with different aspects, the related simulators communicate and synchronize with each other via the Driver+ test-bed based on the Kafka messaging system. In the following, Kafka’s framework and its current development status and functions will be introduced.</w:delText>
          </w:r>
        </w:del>
        <w:r>
          <w:t xml:space="preserve"> </w:t>
        </w:r>
        <w:r w:rsidR="00AE0DEB">
          <w:t>there to facilitate users to set up their own co-simulation.</w:t>
        </w:r>
      </w:ins>
    </w:p>
    <w:p w14:paraId="4E87EF36" w14:textId="314969F6" w:rsidR="00C833FB" w:rsidRPr="00CA1690" w:rsidDel="00EE1BBA" w:rsidRDefault="00C833FB" w:rsidP="00C833FB">
      <w:pPr>
        <w:rPr>
          <w:del w:id="95" w:author="Autor"/>
        </w:rPr>
        <w:pPrChange w:id="96" w:author="Autor">
          <w:pPr>
            <w:pStyle w:val="Listenabsatz"/>
            <w:numPr>
              <w:numId w:val="48"/>
            </w:numPr>
            <w:ind w:left="1004" w:hanging="360"/>
          </w:pPr>
        </w:pPrChange>
      </w:pPr>
    </w:p>
    <w:p w14:paraId="7A47F1CF" w14:textId="0C0781CF" w:rsidR="00EF61C1" w:rsidRDefault="00EF61C1" w:rsidP="006F463C">
      <w:pPr>
        <w:pStyle w:val="Section"/>
      </w:pPr>
      <w:r>
        <w:t xml:space="preserve">Scenario </w:t>
      </w:r>
    </w:p>
    <w:p w14:paraId="76F97ADD" w14:textId="3F93B4AB" w:rsidR="00920C7B" w:rsidRPr="00EA48C3" w:rsidRDefault="00EF61C1" w:rsidP="006F463C">
      <w:pPr>
        <w:pStyle w:val="Subsection"/>
      </w:pPr>
      <w:r w:rsidRPr="00EA48C3">
        <w:t>Description</w:t>
      </w:r>
    </w:p>
    <w:p w14:paraId="753E15CA" w14:textId="1A34666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921C42">
        <w:t xml:space="preserve">Figure </w:t>
      </w:r>
      <w:r w:rsidR="00921C42">
        <w:rPr>
          <w:noProof/>
        </w:rPr>
        <w:t>3</w:t>
      </w:r>
      <w:r w:rsidR="000375F8">
        <w:fldChar w:fldCharType="end"/>
      </w:r>
      <w:r w:rsidR="000375F8">
        <w:t>.</w:t>
      </w:r>
      <w:ins w:id="97" w:author="Autor">
        <w:r w:rsidR="00EE1BBA">
          <w:t xml:space="preserve"> </w:t>
        </w:r>
      </w:ins>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AB1B126" w14:textId="77777777" w:rsidR="004435A6" w:rsidRDefault="004435A6" w:rsidP="00202774"/>
    <w:p w14:paraId="1DE756B6" w14:textId="77CFAFBB" w:rsidR="007F596B" w:rsidRDefault="007F596B" w:rsidP="007F596B">
      <w:pPr>
        <w:jc w:val="center"/>
      </w:pPr>
      <w:r>
        <w:rPr>
          <w:noProof/>
          <w:lang w:val="de-DE" w:eastAsia="zh-TW"/>
        </w:rPr>
        <w:drawing>
          <wp:inline distT="0" distB="0" distL="0" distR="0" wp14:anchorId="590CE64E" wp14:editId="00DA5FA2">
            <wp:extent cx="4290060" cy="2622454"/>
            <wp:effectExtent l="0" t="0" r="0" b="698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0626" cy="2622800"/>
                    </a:xfrm>
                    <a:prstGeom prst="rect">
                      <a:avLst/>
                    </a:prstGeom>
                    <a:noFill/>
                  </pic:spPr>
                </pic:pic>
              </a:graphicData>
            </a:graphic>
          </wp:inline>
        </w:drawing>
      </w:r>
    </w:p>
    <w:p w14:paraId="669286F7" w14:textId="1751E971" w:rsidR="007F596B" w:rsidRDefault="00BA5088" w:rsidP="00BA5088">
      <w:pPr>
        <w:pStyle w:val="Beschriftung"/>
      </w:pPr>
      <w:bookmarkStart w:id="98" w:name="_Ref2594819"/>
      <w:bookmarkStart w:id="99" w:name="_Ref259481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3</w:t>
      </w:r>
      <w:r w:rsidR="00487171">
        <w:rPr>
          <w:noProof/>
        </w:rPr>
        <w:fldChar w:fldCharType="end"/>
      </w:r>
      <w:bookmarkEnd w:id="98"/>
      <w:r>
        <w:t xml:space="preserve"> </w:t>
      </w:r>
      <w:r w:rsidR="000375F8">
        <w:t xml:space="preserve"> Overview </w:t>
      </w:r>
      <w:r w:rsidR="00957C37">
        <w:t>of the synthetic scenario</w:t>
      </w:r>
      <w:bookmarkEnd w:id="99"/>
      <w:r w:rsidR="000375F8">
        <w:t xml:space="preserve"> at the mai</w:t>
      </w:r>
      <w:r w:rsidR="006B2C19">
        <w:t>n railway station in Rotterdam.</w:t>
      </w:r>
    </w:p>
    <w:p w14:paraId="69B9CF7C" w14:textId="433E8517" w:rsidR="00A428F2" w:rsidRDefault="006F463C" w:rsidP="006F463C">
      <w:pPr>
        <w:pStyle w:val="Subsection"/>
      </w:pPr>
      <w:r>
        <w:t>Simulation</w:t>
      </w:r>
      <w:r w:rsidR="00A428F2">
        <w:t xml:space="preserve"> setup</w:t>
      </w:r>
    </w:p>
    <w:p w14:paraId="24BC926C" w14:textId="7F2147EB" w:rsidR="009C36C9" w:rsidRDefault="0080639E" w:rsidP="009C36C9">
      <w:pPr>
        <w:pStyle w:val="Beschriftung"/>
      </w:pPr>
      <w:proofErr w:type="spellStart"/>
      <w:r w:rsidRPr="00921C42">
        <w:rPr>
          <w:b w:val="0"/>
          <w:bCs w:val="0"/>
          <w:sz w:val="20"/>
          <w:szCs w:val="24"/>
        </w:rPr>
        <w:t>OpenStreetMap</w:t>
      </w:r>
      <w:proofErr w:type="spellEnd"/>
      <w:r w:rsidRPr="00921C42">
        <w:rPr>
          <w:b w:val="0"/>
          <w:bCs w:val="0"/>
          <w:sz w:val="20"/>
          <w:szCs w:val="24"/>
        </w:rPr>
        <w:t xml:space="preserve"> </w:t>
      </w:r>
      <w:ins w:id="100" w:author="Autor">
        <w:r w:rsidR="00DC04EB">
          <w:rPr>
            <w:b w:val="0"/>
            <w:bCs w:val="0"/>
            <w:sz w:val="20"/>
            <w:szCs w:val="24"/>
          </w:rPr>
          <w:t xml:space="preserve">(OSM) </w:t>
        </w:r>
      </w:ins>
      <w:r w:rsidRPr="00921C42">
        <w:rPr>
          <w:b w:val="0"/>
          <w:bCs w:val="0"/>
          <w:sz w:val="20"/>
          <w:szCs w:val="24"/>
        </w:rPr>
        <w:t>is used as th</w:t>
      </w:r>
      <w:r w:rsidR="00540E35" w:rsidRPr="00921C42">
        <w:rPr>
          <w:b w:val="0"/>
          <w:bCs w:val="0"/>
          <w:sz w:val="20"/>
          <w:szCs w:val="24"/>
        </w:rPr>
        <w:t>e</w:t>
      </w:r>
      <w:r w:rsidR="008A6736" w:rsidRPr="00921C42">
        <w:rPr>
          <w:b w:val="0"/>
          <w:bCs w:val="0"/>
          <w:sz w:val="20"/>
          <w:szCs w:val="24"/>
        </w:rPr>
        <w:t xml:space="preserve"> basic map for all simulators.</w:t>
      </w:r>
      <w:r w:rsidR="00077678" w:rsidRPr="00921C42">
        <w:rPr>
          <w:b w:val="0"/>
          <w:bCs w:val="0"/>
          <w:sz w:val="20"/>
          <w:szCs w:val="24"/>
        </w:rPr>
        <w:t xml:space="preserve"> </w:t>
      </w:r>
      <w:ins w:id="101" w:author="Autor">
        <w:r w:rsidR="00220440">
          <w:rPr>
            <w:b w:val="0"/>
            <w:bCs w:val="0"/>
            <w:sz w:val="20"/>
            <w:szCs w:val="24"/>
          </w:rPr>
          <w:t xml:space="preserve">To </w:t>
        </w:r>
        <w:del w:id="102" w:author="Autor">
          <w:r w:rsidR="00220440" w:rsidDel="00824706">
            <w:rPr>
              <w:b w:val="0"/>
              <w:bCs w:val="0"/>
              <w:sz w:val="20"/>
              <w:szCs w:val="24"/>
            </w:rPr>
            <w:delText>ensrue</w:delText>
          </w:r>
        </w:del>
        <w:r w:rsidR="00824706">
          <w:rPr>
            <w:b w:val="0"/>
            <w:bCs w:val="0"/>
            <w:sz w:val="20"/>
            <w:szCs w:val="24"/>
          </w:rPr>
          <w:t>ensure</w:t>
        </w:r>
        <w:r w:rsidR="00220440">
          <w:rPr>
            <w:b w:val="0"/>
            <w:bCs w:val="0"/>
            <w:sz w:val="20"/>
            <w:szCs w:val="24"/>
          </w:rPr>
          <w:t xml:space="preserve"> the position accuracy </w:t>
        </w:r>
        <w:proofErr w:type="gramStart"/>
        <w:r w:rsidR="00220440">
          <w:rPr>
            <w:b w:val="0"/>
            <w:bCs w:val="0"/>
            <w:sz w:val="20"/>
            <w:szCs w:val="24"/>
          </w:rPr>
          <w:t>a</w:t>
        </w:r>
        <w:proofErr w:type="gramEnd"/>
        <w:del w:id="103" w:author="Autor">
          <w:r w:rsidR="00DC04EB" w:rsidDel="00220440">
            <w:rPr>
              <w:b w:val="0"/>
              <w:bCs w:val="0"/>
              <w:sz w:val="20"/>
              <w:szCs w:val="24"/>
            </w:rPr>
            <w:delText>A</w:delText>
          </w:r>
        </w:del>
        <w:r w:rsidR="00DC04EB">
          <w:rPr>
            <w:b w:val="0"/>
            <w:bCs w:val="0"/>
            <w:sz w:val="20"/>
            <w:szCs w:val="24"/>
          </w:rPr>
          <w:t xml:space="preserve">ll simulators use geo-coordinates information for communication instead of the IDs of OSM. </w:t>
        </w:r>
      </w:ins>
      <w:r w:rsidR="00077678" w:rsidRPr="00921C42">
        <w:rPr>
          <w:b w:val="0"/>
          <w:bCs w:val="0"/>
          <w:sz w:val="20"/>
          <w:szCs w:val="24"/>
        </w:rPr>
        <w:t>Moreover, the 3D map at the main railway station is also applied for crowd simulation and trial visualization. Regarding traffic demand, synthetic traffic, including passenger cars, buses, trucks, trams, bicycles and pedestrians, is generated</w:t>
      </w:r>
      <w:r w:rsidR="002938BD" w:rsidRPr="00921C42">
        <w:rPr>
          <w:b w:val="0"/>
          <w:bCs w:val="0"/>
          <w:sz w:val="20"/>
          <w:szCs w:val="24"/>
        </w:rPr>
        <w:t>.</w:t>
      </w:r>
      <w:r w:rsidR="000423D4" w:rsidRPr="00921C42">
        <w:rPr>
          <w:b w:val="0"/>
          <w:bCs w:val="0"/>
          <w:sz w:val="20"/>
          <w:szCs w:val="24"/>
        </w:rPr>
        <w:t xml:space="preserve"> </w:t>
      </w:r>
      <w:r w:rsidR="000423D4" w:rsidRPr="00921C42">
        <w:rPr>
          <w:b w:val="0"/>
          <w:bCs w:val="0"/>
          <w:sz w:val="20"/>
          <w:szCs w:val="24"/>
        </w:rPr>
        <w:fldChar w:fldCharType="begin"/>
      </w:r>
      <w:r w:rsidR="000423D4" w:rsidRPr="00921C42">
        <w:rPr>
          <w:b w:val="0"/>
          <w:bCs w:val="0"/>
          <w:sz w:val="20"/>
          <w:szCs w:val="24"/>
        </w:rPr>
        <w:instrText xml:space="preserve"> REF _Ref2597087 \h </w:instrText>
      </w:r>
      <w:r w:rsidR="00921C42">
        <w:rPr>
          <w:b w:val="0"/>
          <w:bCs w:val="0"/>
          <w:sz w:val="20"/>
          <w:szCs w:val="24"/>
        </w:rPr>
        <w:instrText xml:space="preserve"> \* MERGEFORMAT </w:instrText>
      </w:r>
      <w:r w:rsidR="000423D4" w:rsidRPr="00921C42">
        <w:rPr>
          <w:b w:val="0"/>
          <w:bCs w:val="0"/>
          <w:sz w:val="20"/>
          <w:szCs w:val="24"/>
        </w:rPr>
      </w:r>
      <w:r w:rsidR="000423D4" w:rsidRPr="00921C42">
        <w:rPr>
          <w:b w:val="0"/>
          <w:bCs w:val="0"/>
          <w:sz w:val="20"/>
          <w:szCs w:val="24"/>
        </w:rPr>
        <w:fldChar w:fldCharType="separate"/>
      </w:r>
      <w:r w:rsidR="00921C42" w:rsidRPr="00921C42">
        <w:rPr>
          <w:b w:val="0"/>
          <w:bCs w:val="0"/>
          <w:sz w:val="20"/>
          <w:szCs w:val="24"/>
        </w:rPr>
        <w:t>Figure 4</w:t>
      </w:r>
      <w:r w:rsidR="000423D4" w:rsidRPr="00921C42">
        <w:rPr>
          <w:b w:val="0"/>
          <w:bCs w:val="0"/>
          <w:sz w:val="20"/>
          <w:szCs w:val="24"/>
        </w:rPr>
        <w:fldChar w:fldCharType="end"/>
      </w:r>
      <w:r w:rsidR="002938BD" w:rsidRPr="00921C42">
        <w:rPr>
          <w:b w:val="0"/>
          <w:bCs w:val="0"/>
          <w:sz w:val="20"/>
          <w:szCs w:val="24"/>
        </w:rPr>
        <w:t xml:space="preserve"> shows an overview about the simulated </w:t>
      </w:r>
      <w:r w:rsidR="00154440" w:rsidRPr="00921C42">
        <w:rPr>
          <w:b w:val="0"/>
          <w:bCs w:val="0"/>
          <w:sz w:val="20"/>
          <w:szCs w:val="24"/>
        </w:rPr>
        <w:t>crowd movements with SE-S</w:t>
      </w:r>
      <w:r w:rsidR="00713FAB" w:rsidRPr="00921C42">
        <w:rPr>
          <w:b w:val="0"/>
          <w:bCs w:val="0"/>
          <w:sz w:val="20"/>
          <w:szCs w:val="24"/>
        </w:rPr>
        <w:t>tar</w:t>
      </w:r>
      <w:r w:rsidR="00154440" w:rsidRPr="00921C42">
        <w:rPr>
          <w:b w:val="0"/>
          <w:bCs w:val="0"/>
          <w:sz w:val="20"/>
          <w:szCs w:val="24"/>
        </w:rPr>
        <w:t xml:space="preserve">, while </w:t>
      </w:r>
      <w:r w:rsidR="00154440" w:rsidRPr="00921C42">
        <w:rPr>
          <w:b w:val="0"/>
          <w:bCs w:val="0"/>
          <w:sz w:val="20"/>
          <w:szCs w:val="24"/>
        </w:rPr>
        <w:fldChar w:fldCharType="begin"/>
      </w:r>
      <w:r w:rsidR="00154440" w:rsidRPr="00921C42">
        <w:rPr>
          <w:b w:val="0"/>
          <w:bCs w:val="0"/>
          <w:sz w:val="20"/>
          <w:szCs w:val="24"/>
        </w:rPr>
        <w:instrText xml:space="preserve"> REF _Ref2598302 \h </w:instrText>
      </w:r>
      <w:r w:rsidR="00921C42">
        <w:rPr>
          <w:b w:val="0"/>
          <w:bCs w:val="0"/>
          <w:sz w:val="20"/>
          <w:szCs w:val="24"/>
        </w:rPr>
        <w:instrText xml:space="preserve"> \* MERGEFORMAT </w:instrText>
      </w:r>
      <w:r w:rsidR="00154440" w:rsidRPr="00921C42">
        <w:rPr>
          <w:b w:val="0"/>
          <w:bCs w:val="0"/>
          <w:sz w:val="20"/>
          <w:szCs w:val="24"/>
        </w:rPr>
      </w:r>
      <w:r w:rsidR="00154440" w:rsidRPr="00921C42">
        <w:rPr>
          <w:b w:val="0"/>
          <w:bCs w:val="0"/>
          <w:sz w:val="20"/>
          <w:szCs w:val="24"/>
        </w:rPr>
        <w:fldChar w:fldCharType="separate"/>
      </w:r>
      <w:r w:rsidR="00921C42" w:rsidRPr="00921C42">
        <w:rPr>
          <w:b w:val="0"/>
          <w:bCs w:val="0"/>
          <w:sz w:val="20"/>
          <w:szCs w:val="24"/>
        </w:rPr>
        <w:t>Figure 5</w:t>
      </w:r>
      <w:r w:rsidR="00154440" w:rsidRPr="00921C42">
        <w:rPr>
          <w:b w:val="0"/>
          <w:bCs w:val="0"/>
          <w:sz w:val="20"/>
          <w:szCs w:val="24"/>
        </w:rPr>
        <w:fldChar w:fldCharType="end"/>
      </w:r>
      <w:r w:rsidR="00154440" w:rsidRPr="00921C42">
        <w:rPr>
          <w:b w:val="0"/>
          <w:bCs w:val="0"/>
          <w:sz w:val="20"/>
          <w:szCs w:val="24"/>
        </w:rPr>
        <w:t xml:space="preserve"> shows the network for traffic</w:t>
      </w:r>
      <w:r w:rsidR="00531151" w:rsidRPr="00921C42">
        <w:rPr>
          <w:b w:val="0"/>
          <w:bCs w:val="0"/>
          <w:sz w:val="20"/>
          <w:szCs w:val="24"/>
        </w:rPr>
        <w:t xml:space="preserve"> simulation and the road closure</w:t>
      </w:r>
      <w:r w:rsidR="0034685A" w:rsidRPr="00921C42">
        <w:rPr>
          <w:b w:val="0"/>
          <w:bCs w:val="0"/>
          <w:sz w:val="20"/>
          <w:szCs w:val="24"/>
        </w:rPr>
        <w:t xml:space="preserve"> area</w:t>
      </w:r>
      <w:r w:rsidR="00531151" w:rsidRPr="00921C42">
        <w:rPr>
          <w:b w:val="0"/>
          <w:bCs w:val="0"/>
          <w:sz w:val="20"/>
          <w:szCs w:val="24"/>
        </w:rPr>
        <w:t>, indicated in yellow</w:t>
      </w:r>
      <w:r w:rsidR="00154440" w:rsidRPr="00921C42">
        <w:rPr>
          <w:b w:val="0"/>
          <w:bCs w:val="0"/>
          <w:sz w:val="20"/>
          <w:szCs w:val="24"/>
        </w:rPr>
        <w:t xml:space="preserve">. </w:t>
      </w:r>
      <w:r w:rsidR="00531151" w:rsidRPr="00921C42">
        <w:rPr>
          <w:b w:val="0"/>
          <w:bCs w:val="0"/>
          <w:sz w:val="20"/>
          <w:szCs w:val="24"/>
        </w:rPr>
        <w:t xml:space="preserve">During the road closure period only authority vehicles can run in the closed area. </w:t>
      </w:r>
      <w:r w:rsidR="006F381F" w:rsidRPr="00921C42">
        <w:rPr>
          <w:b w:val="0"/>
          <w:bCs w:val="0"/>
          <w:sz w:val="20"/>
          <w:szCs w:val="24"/>
        </w:rPr>
        <w:t xml:space="preserve">There is no change in traffic light control. </w:t>
      </w:r>
      <w:r w:rsidR="009F6186" w:rsidRPr="00921C42">
        <w:rPr>
          <w:b w:val="0"/>
          <w:bCs w:val="0"/>
          <w:sz w:val="20"/>
          <w:szCs w:val="24"/>
        </w:rPr>
        <w:t>Together with the crowd movements, vehicle positions</w:t>
      </w:r>
      <w:r w:rsidR="00B11ACE" w:rsidRPr="00921C42">
        <w:rPr>
          <w:b w:val="0"/>
          <w:bCs w:val="0"/>
          <w:sz w:val="20"/>
          <w:szCs w:val="24"/>
        </w:rPr>
        <w:t>, which are</w:t>
      </w:r>
      <w:r w:rsidR="009F6186" w:rsidRPr="00921C42">
        <w:rPr>
          <w:b w:val="0"/>
          <w:bCs w:val="0"/>
          <w:sz w:val="20"/>
          <w:szCs w:val="24"/>
        </w:rPr>
        <w:t xml:space="preserve"> </w:t>
      </w:r>
      <w:r w:rsidR="00055C94" w:rsidRPr="00921C42">
        <w:rPr>
          <w:b w:val="0"/>
          <w:bCs w:val="0"/>
          <w:sz w:val="20"/>
          <w:szCs w:val="24"/>
        </w:rPr>
        <w:t xml:space="preserve">sent </w:t>
      </w:r>
      <w:r w:rsidR="009F6186" w:rsidRPr="00921C42">
        <w:rPr>
          <w:b w:val="0"/>
          <w:bCs w:val="0"/>
          <w:sz w:val="20"/>
          <w:szCs w:val="24"/>
        </w:rPr>
        <w:t>upon request</w:t>
      </w:r>
      <w:r w:rsidR="00B11ACE" w:rsidRPr="00921C42">
        <w:rPr>
          <w:b w:val="0"/>
          <w:bCs w:val="0"/>
          <w:sz w:val="20"/>
          <w:szCs w:val="24"/>
        </w:rPr>
        <w:t>,</w:t>
      </w:r>
      <w:r w:rsidR="009F6186" w:rsidRPr="00921C42">
        <w:rPr>
          <w:b w:val="0"/>
          <w:bCs w:val="0"/>
          <w:sz w:val="20"/>
          <w:szCs w:val="24"/>
        </w:rPr>
        <w:t xml:space="preserve"> will be sent to the </w:t>
      </w:r>
      <w:r w:rsidR="00C6548D" w:rsidRPr="00921C42">
        <w:rPr>
          <w:b w:val="0"/>
          <w:bCs w:val="0"/>
          <w:sz w:val="20"/>
          <w:szCs w:val="24"/>
        </w:rPr>
        <w:t>test-</w:t>
      </w:r>
      <w:r w:rsidR="009F6186" w:rsidRPr="00921C42">
        <w:rPr>
          <w:b w:val="0"/>
          <w:bCs w:val="0"/>
          <w:sz w:val="20"/>
          <w:szCs w:val="24"/>
        </w:rPr>
        <w:t xml:space="preserve">bed. XVR will then </w:t>
      </w:r>
      <w:r w:rsidR="00B11ACE" w:rsidRPr="00921C42">
        <w:rPr>
          <w:b w:val="0"/>
          <w:bCs w:val="0"/>
          <w:sz w:val="20"/>
          <w:szCs w:val="24"/>
        </w:rPr>
        <w:t>receive</w:t>
      </w:r>
      <w:r w:rsidR="009F6186" w:rsidRPr="00921C42">
        <w:rPr>
          <w:b w:val="0"/>
          <w:bCs w:val="0"/>
          <w:sz w:val="20"/>
          <w:szCs w:val="24"/>
        </w:rPr>
        <w:t xml:space="preserve"> these data and visualize them in the trial simulation environment (XVR OS) and the traffic information portal </w:t>
      </w:r>
      <w:r w:rsidR="0081060E" w:rsidRPr="00921C42">
        <w:rPr>
          <w:b w:val="0"/>
          <w:bCs w:val="0"/>
          <w:sz w:val="20"/>
          <w:szCs w:val="24"/>
        </w:rPr>
        <w:t>(XVR RM) accordingly</w:t>
      </w:r>
      <w:r w:rsidR="009F6186" w:rsidRPr="00921C42">
        <w:rPr>
          <w:b w:val="0"/>
          <w:bCs w:val="0"/>
          <w:sz w:val="20"/>
          <w:szCs w:val="24"/>
        </w:rPr>
        <w:t>.</w:t>
      </w:r>
      <w:r w:rsidR="00767CF2">
        <w:rPr>
          <w:b w:val="0"/>
          <w:bCs w:val="0"/>
          <w:sz w:val="20"/>
          <w:szCs w:val="24"/>
        </w:rPr>
        <w:t xml:space="preserve"> </w:t>
      </w:r>
      <w:r w:rsidR="00767CF2" w:rsidRPr="00767CF2">
        <w:rPr>
          <w:b w:val="0"/>
          <w:bCs w:val="0"/>
          <w:sz w:val="20"/>
          <w:szCs w:val="24"/>
        </w:rPr>
        <w:fldChar w:fldCharType="begin"/>
      </w:r>
      <w:r w:rsidR="00767CF2" w:rsidRPr="00767CF2">
        <w:rPr>
          <w:b w:val="0"/>
          <w:bCs w:val="0"/>
          <w:sz w:val="20"/>
          <w:szCs w:val="24"/>
        </w:rPr>
        <w:instrText xml:space="preserve"> REF _Ref3212042 \h  \* MERGEFORMAT </w:instrText>
      </w:r>
      <w:r w:rsidR="00767CF2" w:rsidRPr="00767CF2">
        <w:rPr>
          <w:b w:val="0"/>
          <w:bCs w:val="0"/>
          <w:sz w:val="20"/>
          <w:szCs w:val="24"/>
        </w:rPr>
      </w:r>
      <w:r w:rsidR="00767CF2" w:rsidRPr="00767CF2">
        <w:rPr>
          <w:b w:val="0"/>
          <w:bCs w:val="0"/>
          <w:sz w:val="20"/>
          <w:szCs w:val="24"/>
        </w:rPr>
        <w:fldChar w:fldCharType="separate"/>
      </w:r>
      <w:r w:rsidR="00767CF2" w:rsidRPr="00767CF2">
        <w:rPr>
          <w:b w:val="0"/>
        </w:rPr>
        <w:t xml:space="preserve">Figure </w:t>
      </w:r>
      <w:r w:rsidR="00767CF2" w:rsidRPr="00767CF2">
        <w:rPr>
          <w:b w:val="0"/>
          <w:noProof/>
        </w:rPr>
        <w:t>6</w:t>
      </w:r>
      <w:r w:rsidR="00767CF2" w:rsidRPr="00767CF2">
        <w:rPr>
          <w:b w:val="0"/>
          <w:bCs w:val="0"/>
          <w:sz w:val="20"/>
          <w:szCs w:val="24"/>
        </w:rPr>
        <w:fldChar w:fldCharType="end"/>
      </w:r>
      <w:r w:rsidR="00921C42" w:rsidRPr="00767CF2">
        <w:rPr>
          <w:b w:val="0"/>
          <w:bCs w:val="0"/>
          <w:sz w:val="20"/>
          <w:szCs w:val="24"/>
        </w:rPr>
        <w:t xml:space="preserve"> </w:t>
      </w:r>
      <w:r w:rsidR="009C36C9" w:rsidRPr="00767CF2">
        <w:rPr>
          <w:b w:val="0"/>
          <w:bCs w:val="0"/>
          <w:sz w:val="20"/>
          <w:szCs w:val="24"/>
        </w:rPr>
        <w:t>illust</w:t>
      </w:r>
      <w:r w:rsidR="009C36C9" w:rsidRPr="009C36C9">
        <w:rPr>
          <w:b w:val="0"/>
          <w:bCs w:val="0"/>
          <w:sz w:val="20"/>
          <w:szCs w:val="24"/>
        </w:rPr>
        <w:t>rates the trial simulation environment with XVR OS</w:t>
      </w:r>
      <w:r w:rsidR="009C36C9">
        <w:rPr>
          <w:b w:val="0"/>
          <w:bCs w:val="0"/>
          <w:sz w:val="20"/>
          <w:szCs w:val="24"/>
        </w:rPr>
        <w:t>.</w:t>
      </w:r>
      <w:r w:rsidR="009C36C9" w:rsidRPr="009C36C9">
        <w:rPr>
          <w:b w:val="0"/>
          <w:bCs w:val="0"/>
          <w:sz w:val="20"/>
          <w:szCs w:val="24"/>
        </w:rPr>
        <w:t xml:space="preserve"> </w:t>
      </w:r>
    </w:p>
    <w:p w14:paraId="749D6800" w14:textId="515C43EB" w:rsidR="00882C1F" w:rsidRDefault="00882C1F" w:rsidP="005D0251">
      <w:pPr>
        <w:pStyle w:val="Listenabsatz"/>
        <w:ind w:left="426" w:firstLine="0"/>
        <w:jc w:val="center"/>
      </w:pPr>
      <w:r>
        <w:rPr>
          <w:noProof/>
          <w:lang w:val="de-DE" w:eastAsia="zh-TW"/>
        </w:rPr>
        <w:lastRenderedPageBreak/>
        <w:drawing>
          <wp:inline distT="0" distB="0" distL="0" distR="0" wp14:anchorId="7978A36E" wp14:editId="14923182">
            <wp:extent cx="3436620" cy="1947404"/>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7202" cy="1953400"/>
                    </a:xfrm>
                    <a:prstGeom prst="rect">
                      <a:avLst/>
                    </a:prstGeom>
                    <a:noFill/>
                  </pic:spPr>
                </pic:pic>
              </a:graphicData>
            </a:graphic>
          </wp:inline>
        </w:drawing>
      </w:r>
    </w:p>
    <w:p w14:paraId="5CCC573D" w14:textId="0B785F6F" w:rsidR="00E11A14" w:rsidRDefault="00E11A14" w:rsidP="00E11A14">
      <w:pPr>
        <w:pStyle w:val="Beschriftung"/>
      </w:pPr>
      <w:bookmarkStart w:id="104" w:name="_Ref2597087"/>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4</w:t>
      </w:r>
      <w:r w:rsidR="00487171">
        <w:rPr>
          <w:noProof/>
        </w:rPr>
        <w:fldChar w:fldCharType="end"/>
      </w:r>
      <w:bookmarkEnd w:id="104"/>
      <w:r>
        <w:t xml:space="preserve">  Simulated crowd movements </w:t>
      </w:r>
      <w:r w:rsidR="000423D4">
        <w:t>in the Scenario at the main railway station in Rotterdam.</w:t>
      </w:r>
    </w:p>
    <w:p w14:paraId="66481701" w14:textId="06EFBCF6" w:rsidR="00DA1FDA" w:rsidRDefault="00DA1FDA" w:rsidP="005D0251">
      <w:pPr>
        <w:jc w:val="center"/>
      </w:pPr>
      <w:r>
        <w:rPr>
          <w:noProof/>
          <w:lang w:val="de-DE" w:eastAsia="zh-TW"/>
        </w:rPr>
        <w:drawing>
          <wp:inline distT="0" distB="0" distL="0" distR="0" wp14:anchorId="46FE4778" wp14:editId="7509F934">
            <wp:extent cx="3444240" cy="2438400"/>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050" t="6887" r="3120" b="10935"/>
                    <a:stretch/>
                  </pic:blipFill>
                  <pic:spPr bwMode="auto">
                    <a:xfrm>
                      <a:off x="0" y="0"/>
                      <a:ext cx="3446214" cy="2439798"/>
                    </a:xfrm>
                    <a:prstGeom prst="rect">
                      <a:avLst/>
                    </a:prstGeom>
                    <a:noFill/>
                    <a:ln>
                      <a:noFill/>
                    </a:ln>
                    <a:extLst>
                      <a:ext uri="{53640926-AAD7-44D8-BBD7-CCE9431645EC}">
                        <a14:shadowObscured xmlns:a14="http://schemas.microsoft.com/office/drawing/2010/main"/>
                      </a:ext>
                    </a:extLst>
                  </pic:spPr>
                </pic:pic>
              </a:graphicData>
            </a:graphic>
          </wp:inline>
        </w:drawing>
      </w:r>
      <w:bookmarkStart w:id="105" w:name="_GoBack"/>
      <w:bookmarkEnd w:id="105"/>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106" w:name="_Ref259830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5</w:t>
      </w:r>
      <w:r w:rsidR="00487171">
        <w:rPr>
          <w:noProof/>
        </w:rPr>
        <w:fldChar w:fldCharType="end"/>
      </w:r>
      <w:bookmarkEnd w:id="106"/>
      <w:r>
        <w:t xml:space="preserve">  </w:t>
      </w:r>
      <w:r w:rsidR="00961012">
        <w:t>Overview of the microscopic traffic simulation network</w:t>
      </w:r>
      <w:r>
        <w:t>.</w:t>
      </w:r>
    </w:p>
    <w:p w14:paraId="50617DAD" w14:textId="5AD055B8" w:rsidR="00901EB9" w:rsidRDefault="00795EB9" w:rsidP="008E2C71">
      <w:pPr>
        <w:pStyle w:val="Beschriftung"/>
      </w:pPr>
      <w:r>
        <w:rPr>
          <w:noProof/>
          <w:lang w:val="de-DE" w:eastAsia="zh-TW"/>
        </w:rPr>
        <w:drawing>
          <wp:inline distT="0" distB="0" distL="0" distR="0" wp14:anchorId="2CB04921" wp14:editId="369F3AB9">
            <wp:extent cx="2424992" cy="176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M-screenshot.png"/>
                    <pic:cNvPicPr/>
                  </pic:nvPicPr>
                  <pic:blipFill>
                    <a:blip r:embed="rId16"/>
                    <a:stretch>
                      <a:fillRect/>
                    </a:stretch>
                  </pic:blipFill>
                  <pic:spPr>
                    <a:xfrm>
                      <a:off x="0" y="0"/>
                      <a:ext cx="2449288" cy="1779779"/>
                    </a:xfrm>
                    <a:prstGeom prst="rect">
                      <a:avLst/>
                    </a:prstGeom>
                  </pic:spPr>
                </pic:pic>
              </a:graphicData>
            </a:graphic>
          </wp:inline>
        </w:drawing>
      </w:r>
      <w:r w:rsidR="009C34CA">
        <w:rPr>
          <w:noProof/>
        </w:rPr>
        <w:t xml:space="preserve"> </w:t>
      </w:r>
      <w:r w:rsidR="00DF5F93">
        <w:rPr>
          <w:noProof/>
          <w:lang w:val="de-DE" w:eastAsia="zh-TW"/>
        </w:rPr>
        <w:drawing>
          <wp:inline distT="0" distB="0" distL="0" distR="0" wp14:anchorId="3683C157" wp14:editId="251DA110">
            <wp:extent cx="2424994" cy="1762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S-screenshot.png"/>
                    <pic:cNvPicPr/>
                  </pic:nvPicPr>
                  <pic:blipFill>
                    <a:blip r:embed="rId17"/>
                    <a:stretch>
                      <a:fillRect/>
                    </a:stretch>
                  </pic:blipFill>
                  <pic:spPr>
                    <a:xfrm>
                      <a:off x="0" y="0"/>
                      <a:ext cx="2469622" cy="1794554"/>
                    </a:xfrm>
                    <a:prstGeom prst="rect">
                      <a:avLst/>
                    </a:prstGeom>
                  </pic:spPr>
                </pic:pic>
              </a:graphicData>
            </a:graphic>
          </wp:inline>
        </w:drawing>
      </w:r>
      <w:bookmarkStart w:id="107" w:name="_Ref2600609"/>
    </w:p>
    <w:p w14:paraId="70C32779" w14:textId="471F3202" w:rsidR="008E2C71" w:rsidRDefault="008E2C71" w:rsidP="008E2C71">
      <w:pPr>
        <w:pStyle w:val="Beschriftung"/>
      </w:pPr>
      <w:bookmarkStart w:id="108" w:name="_Ref321204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6</w:t>
      </w:r>
      <w:r w:rsidR="00487171">
        <w:rPr>
          <w:noProof/>
        </w:rPr>
        <w:fldChar w:fldCharType="end"/>
      </w:r>
      <w:bookmarkEnd w:id="107"/>
      <w:bookmarkEnd w:id="108"/>
      <w:r>
        <w:t xml:space="preserve">  Illustration of the trial simulation environment</w:t>
      </w:r>
      <w:r w:rsidR="00AC7361">
        <w:t xml:space="preserve"> with use of XVR</w:t>
      </w:r>
      <w:r w:rsidR="00D7676E">
        <w:t xml:space="preserve"> </w:t>
      </w:r>
      <w:r w:rsidR="00795EB9">
        <w:t xml:space="preserve">RM </w:t>
      </w:r>
      <w:r w:rsidR="00DF5F93">
        <w:t>(left) and XVR OS (right)</w:t>
      </w:r>
      <w:r>
        <w:t>.</w:t>
      </w:r>
    </w:p>
    <w:p w14:paraId="1FA30D0D" w14:textId="393848DD" w:rsidR="00EF61C1" w:rsidRDefault="00EF61C1" w:rsidP="00EF61C1">
      <w:pPr>
        <w:pStyle w:val="Subsection"/>
      </w:pPr>
      <w:r>
        <w:lastRenderedPageBreak/>
        <w:t>Action plan</w:t>
      </w:r>
    </w:p>
    <w:p w14:paraId="30D0CBC3" w14:textId="3FDE6A36" w:rsidR="001C5D28" w:rsidRDefault="002A3450" w:rsidP="00277DC9">
      <w:pPr>
        <w:pStyle w:val="Listenabsatz"/>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r w:rsidR="003C36DE">
        <w:t xml:space="preserve"> ending.</w:t>
      </w:r>
      <w:r>
        <w:t xml:space="preserve"> </w:t>
      </w:r>
      <w:r w:rsidR="001C5D28">
        <w:fldChar w:fldCharType="begin"/>
      </w:r>
      <w:r w:rsidR="001C5D28">
        <w:instrText xml:space="preserve"> REF _Ref2601174 \h </w:instrText>
      </w:r>
      <w:r w:rsidR="001C5D28">
        <w:fldChar w:fldCharType="separate"/>
      </w:r>
      <w:r w:rsidR="00921C42">
        <w:t xml:space="preserve">Figure </w:t>
      </w:r>
      <w:r w:rsidR="00921C42">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1F0E4D5A" w:rsidR="00E85CD4" w:rsidRDefault="00632E28" w:rsidP="00055F49">
      <w:pPr>
        <w:pStyle w:val="Listenabsatz"/>
        <w:ind w:left="360" w:firstLine="0"/>
        <w:jc w:val="center"/>
      </w:pPr>
      <w:r>
        <w:rPr>
          <w:noProof/>
          <w:lang w:val="de-DE" w:eastAsia="zh-TW"/>
        </w:rPr>
        <w:drawing>
          <wp:inline distT="0" distB="0" distL="0" distR="0" wp14:anchorId="02BA38FC" wp14:editId="6E360FF3">
            <wp:extent cx="4987303" cy="3368040"/>
            <wp:effectExtent l="0" t="0" r="381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8">
                      <a:extLst>
                        <a:ext uri="{28A0092B-C50C-407E-A947-70E740481C1C}">
                          <a14:useLocalDpi xmlns:a14="http://schemas.microsoft.com/office/drawing/2010/main" val="0"/>
                        </a:ext>
                      </a:extLst>
                    </a:blip>
                    <a:stretch>
                      <a:fillRect/>
                    </a:stretch>
                  </pic:blipFill>
                  <pic:spPr>
                    <a:xfrm>
                      <a:off x="0" y="0"/>
                      <a:ext cx="4990954" cy="3370505"/>
                    </a:xfrm>
                    <a:prstGeom prst="rect">
                      <a:avLst/>
                    </a:prstGeom>
                  </pic:spPr>
                </pic:pic>
              </a:graphicData>
            </a:graphic>
          </wp:inline>
        </w:drawing>
      </w:r>
    </w:p>
    <w:p w14:paraId="69500D3A" w14:textId="1BC10CEE" w:rsidR="00921C2A" w:rsidRDefault="001C5D28" w:rsidP="001C5D28">
      <w:pPr>
        <w:pStyle w:val="Beschriftung"/>
      </w:pPr>
      <w:bookmarkStart w:id="109" w:name="_Ref2601174"/>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7</w:t>
      </w:r>
      <w:r w:rsidR="00487171">
        <w:rPr>
          <w:noProof/>
        </w:rPr>
        <w:fldChar w:fldCharType="end"/>
      </w:r>
      <w:bookmarkEnd w:id="109"/>
      <w:r>
        <w:t xml:space="preserve"> Sequence diagram of the </w:t>
      </w:r>
      <w:r w:rsidR="00074A03">
        <w:t>proposed action plan</w:t>
      </w:r>
      <w:r>
        <w:t xml:space="preserve"> </w:t>
      </w:r>
    </w:p>
    <w:p w14:paraId="4274440C" w14:textId="7AF9CA0A" w:rsidR="00DA4AC1" w:rsidRPr="00AB70FF" w:rsidRDefault="00ED51E3" w:rsidP="00DA4AC1">
      <w:pPr>
        <w:pStyle w:val="Section"/>
      </w:pPr>
      <w:r w:rsidRPr="00AB70FF">
        <w:t>Conclusion</w:t>
      </w:r>
      <w:r w:rsidR="00D506BD" w:rsidRPr="00AB70FF">
        <w:t xml:space="preserve"> and future work</w:t>
      </w:r>
    </w:p>
    <w:p w14:paraId="36892220" w14:textId="3B041A8F" w:rsidR="00AB70FF" w:rsidRDefault="00AB70FF" w:rsidP="00AB70FF">
      <w:pPr>
        <w:pStyle w:val="Listenabsatz"/>
        <w:ind w:left="360" w:firstLine="0"/>
      </w:pPr>
      <w:r>
        <w:t xml:space="preserve">The current main coupling work focuses on the </w:t>
      </w:r>
      <w:r w:rsidR="00106908">
        <w:t xml:space="preserve">basic communication and data exchange </w:t>
      </w:r>
      <w:r w:rsidR="00B154A5">
        <w:t>between XVR, SUMO and SE-Star</w:t>
      </w:r>
      <w:r w:rsidR="00106908">
        <w:t xml:space="preserve"> and the visualization environment for trials and exercises.</w:t>
      </w:r>
      <w:r w:rsidR="00C45C53">
        <w:t xml:space="preserve"> </w:t>
      </w:r>
      <w:ins w:id="110" w:author="Autor">
        <w:r w:rsidR="001E4A51">
          <w:t xml:space="preserve">The first results show that the </w:t>
        </w:r>
        <w:r w:rsidR="00D60D37">
          <w:t xml:space="preserve">positions of simulated vehicles/routes/pedestrians are with high accuracy.  The </w:t>
        </w:r>
        <w:r w:rsidR="00220440">
          <w:t xml:space="preserve">coupled simulation can be conducted </w:t>
        </w:r>
        <w:commentRangeStart w:id="111"/>
        <w:r w:rsidR="00220440">
          <w:t xml:space="preserve">in real-time </w:t>
        </w:r>
      </w:ins>
      <w:commentRangeEnd w:id="111"/>
      <w:r w:rsidR="00C5151E">
        <w:rPr>
          <w:rStyle w:val="Kommentarzeichen"/>
        </w:rPr>
        <w:commentReference w:id="111"/>
      </w:r>
      <w:ins w:id="112" w:author="Autor">
        <w:r w:rsidR="00220440">
          <w:t>in the proposed scenario</w:t>
        </w:r>
        <w:r w:rsidR="00EB548E">
          <w:t xml:space="preserve"> with synthetic traffic demand</w:t>
        </w:r>
        <w:r w:rsidR="00220440">
          <w:t xml:space="preserve">. </w:t>
        </w:r>
        <w:r w:rsidR="00EB548E">
          <w:t xml:space="preserve">If a whole metropolitan needs to be simulated, the timing issue needs to be considered. </w:t>
        </w:r>
      </w:ins>
      <w:r w:rsidR="00C45C53">
        <w:t xml:space="preserve">In the next phase, the required messages </w:t>
      </w:r>
      <w:r w:rsidR="00B154A5">
        <w:t xml:space="preserve">for the coupled simulation </w:t>
      </w:r>
      <w:r w:rsidR="00C45C53">
        <w:t xml:space="preserve">will be </w:t>
      </w:r>
      <w:ins w:id="113" w:author="Autor">
        <w:r w:rsidR="00220440">
          <w:t xml:space="preserve">fully </w:t>
        </w:r>
      </w:ins>
      <w:r w:rsidR="00C45C53">
        <w:t xml:space="preserve">integrated into </w:t>
      </w:r>
      <w:proofErr w:type="spellStart"/>
      <w:r w:rsidR="00C45C53">
        <w:t>Driver+’s</w:t>
      </w:r>
      <w:proofErr w:type="spellEnd"/>
      <w:r w:rsidR="00C45C53">
        <w:t xml:space="preserve"> trial manager tool, so that users can use these three simulators for </w:t>
      </w:r>
      <w:r w:rsidR="00B154A5">
        <w:t xml:space="preserve">setting up a common simulation </w:t>
      </w:r>
      <w:r w:rsidR="00C45C53">
        <w:t>directly via the trial manager tool.</w:t>
      </w:r>
      <w:r w:rsidR="00A77AE2">
        <w:t xml:space="preserve"> </w:t>
      </w:r>
      <w:r w:rsidR="00B154A5">
        <w:t>Moreover, t</w:t>
      </w:r>
      <w:r w:rsidR="00A77AE2">
        <w:t xml:space="preserve">he planned functions, indicated in grey in </w:t>
      </w:r>
      <w:r w:rsidR="00A77AE2">
        <w:fldChar w:fldCharType="begin"/>
      </w:r>
      <w:r w:rsidR="00A77AE2">
        <w:instrText xml:space="preserve"> REF _Ref2604188 \h </w:instrText>
      </w:r>
      <w:r w:rsidR="00A77AE2">
        <w:fldChar w:fldCharType="separate"/>
      </w:r>
      <w:r w:rsidR="00921C42">
        <w:t xml:space="preserve">Figure </w:t>
      </w:r>
      <w:r w:rsidR="00921C42">
        <w:rPr>
          <w:noProof/>
        </w:rPr>
        <w:t>2</w:t>
      </w:r>
      <w:r w:rsidR="00A77AE2">
        <w:fldChar w:fldCharType="end"/>
      </w:r>
      <w:r w:rsidR="00B154A5">
        <w:t xml:space="preserve"> will also be </w:t>
      </w:r>
      <w:r w:rsidR="00A77AE2">
        <w:t>implemented</w:t>
      </w:r>
      <w:r w:rsidR="008A2E03">
        <w:t xml:space="preserve"> to make a common simulation environment </w:t>
      </w:r>
      <w:r w:rsidR="00B154A5">
        <w:t>more complete</w:t>
      </w:r>
      <w:r w:rsidR="00A77AE2">
        <w:t>.</w:t>
      </w:r>
      <w:r w:rsidR="002640D1">
        <w:t xml:space="preserve"> More functions </w:t>
      </w:r>
      <w:ins w:id="114" w:author="Autor">
        <w:r w:rsidR="00220440">
          <w:t xml:space="preserve">either for gathering </w:t>
        </w:r>
        <w:r w:rsidR="00AA40C2">
          <w:t xml:space="preserve">specific </w:t>
        </w:r>
        <w:r w:rsidR="00220440">
          <w:t xml:space="preserve">simulation information or for </w:t>
        </w:r>
        <w:r w:rsidR="00C5151E">
          <w:t xml:space="preserve">interfering </w:t>
        </w:r>
        <w:r w:rsidR="00BA1599">
          <w:t xml:space="preserve">with </w:t>
        </w:r>
        <w:r w:rsidR="00AA40C2">
          <w:t xml:space="preserve">the simulated </w:t>
        </w:r>
        <w:r w:rsidR="00C5151E">
          <w:t xml:space="preserve">infrastructure or road users </w:t>
        </w:r>
      </w:ins>
      <w:r w:rsidR="002640D1">
        <w:t>can also be developed according to the users’ needs.</w:t>
      </w:r>
      <w:r w:rsidR="00A77AE2">
        <w:t xml:space="preserve"> </w:t>
      </w:r>
    </w:p>
    <w:p w14:paraId="377229AE" w14:textId="7DC846F3" w:rsidR="004364A9" w:rsidRDefault="004364A9" w:rsidP="004364A9">
      <w:pPr>
        <w:pStyle w:val="Section"/>
      </w:pPr>
      <w:r>
        <w:lastRenderedPageBreak/>
        <w:t>Acknowledgements</w:t>
      </w:r>
    </w:p>
    <w:p w14:paraId="739C6A3B" w14:textId="53E77E76"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w:t>
      </w:r>
      <w:r w:rsidR="00901EB9">
        <w:rPr>
          <w:rFonts w:eastAsiaTheme="minorEastAsia" w:cstheme="minorBidi"/>
          <w:bCs w:val="0"/>
          <w:sz w:val="20"/>
          <w:szCs w:val="24"/>
        </w:rPr>
        <w:t>river</w:t>
      </w:r>
      <w:r w:rsidR="009B6F47">
        <w:rPr>
          <w:rFonts w:eastAsiaTheme="minorEastAsia" w:cstheme="minorBidi"/>
          <w:bCs w:val="0"/>
          <w:sz w:val="20"/>
          <w:szCs w:val="24"/>
        </w:rPr>
        <w:t>+</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References</w:t>
      </w:r>
      <w:del w:id="115" w:author="Autor">
        <w:r w:rsidRPr="00582572" w:rsidDel="00DF469C">
          <w:delText xml:space="preserve"> </w:delText>
        </w:r>
      </w:del>
    </w:p>
    <w:p w14:paraId="1CB7C440" w14:textId="7F407682" w:rsidR="000B730D" w:rsidRDefault="000B730D" w:rsidP="00EF16AD">
      <w:pPr>
        <w:pStyle w:val="Literaturverzeichnis"/>
      </w:pPr>
    </w:p>
    <w:customXmlInsRangeStart w:id="116" w:author="Autor"/>
    <w:sdt>
      <w:sdtPr>
        <w:id w:val="1646931036"/>
        <w:bibliography/>
      </w:sdtPr>
      <w:sdtContent>
        <w:customXmlInsRangeEnd w:id="116"/>
        <w:p w14:paraId="3AF22B63" w14:textId="77777777" w:rsidR="00DF469C" w:rsidRDefault="001F27BB" w:rsidP="00EB548E">
          <w:pPr>
            <w:pStyle w:val="Literaturverzeichnis"/>
            <w:rPr>
              <w:ins w:id="117" w:author="Autor"/>
              <w:noProof/>
            </w:rPr>
          </w:pPr>
          <w:ins w:id="118" w:author="Autor">
            <w:r>
              <w:fldChar w:fldCharType="begin"/>
            </w:r>
            <w:r>
              <w:instrText>BIBLIOGRAPHY</w:instrText>
            </w:r>
            <w:r>
              <w:fldChar w:fldCharType="separate"/>
            </w:r>
            <w:r w:rsidR="00DF469C">
              <w:rPr>
                <w:noProof/>
              </w:rPr>
              <w:t xml:space="preserve">Barta, J. (2017). Comparison of Simulators Used for Education and Practical Training of the Critical Infrastructure Staff. </w:t>
            </w:r>
            <w:r w:rsidR="00DF469C">
              <w:rPr>
                <w:i/>
                <w:iCs/>
                <w:noProof/>
              </w:rPr>
              <w:t>E-learning (vol 9): Effective Development of Teachers’ Skills in the Area of ICT and E-learning</w:t>
            </w:r>
            <w:r w:rsidR="00DF469C">
              <w:rPr>
                <w:noProof/>
              </w:rPr>
              <w:t>, pp. 279-293.</w:t>
            </w:r>
          </w:ins>
        </w:p>
        <w:p w14:paraId="777757B8" w14:textId="77777777" w:rsidR="00DF469C" w:rsidRDefault="00DF469C" w:rsidP="00C542CB">
          <w:pPr>
            <w:pStyle w:val="Literaturverzeichnis"/>
            <w:rPr>
              <w:ins w:id="119" w:author="Autor"/>
              <w:noProof/>
            </w:rPr>
          </w:pPr>
          <w:ins w:id="120" w:author="Autor">
            <w:r>
              <w:rPr>
                <w:noProof/>
              </w:rPr>
              <w:t xml:space="preserve">Driver+. (2019). </w:t>
            </w:r>
            <w:r>
              <w:rPr>
                <w:i/>
                <w:iCs/>
                <w:noProof/>
              </w:rPr>
              <w:t>copper</w:t>
            </w:r>
            <w:r>
              <w:rPr>
                <w:noProof/>
              </w:rPr>
              <w:t>. Retrieved from https://github.com/DRIVER-EU/copper</w:t>
            </w:r>
          </w:ins>
        </w:p>
        <w:p w14:paraId="386D171E" w14:textId="77777777" w:rsidR="00DF469C" w:rsidRDefault="00DF469C" w:rsidP="00DF469C">
          <w:pPr>
            <w:pStyle w:val="Literaturverzeichnis"/>
            <w:rPr>
              <w:ins w:id="121" w:author="Autor"/>
              <w:noProof/>
            </w:rPr>
            <w:pPrChange w:id="122" w:author="Autor">
              <w:pPr>
                <w:pStyle w:val="Literaturverzeichnis"/>
              </w:pPr>
            </w:pPrChange>
          </w:pPr>
          <w:ins w:id="123" w:author="Autor">
            <w:r>
              <w:rPr>
                <w:noProof/>
              </w:rPr>
              <w:t xml:space="preserve">Driver+. (2019). </w:t>
            </w:r>
            <w:r>
              <w:rPr>
                <w:i/>
                <w:iCs/>
                <w:noProof/>
              </w:rPr>
              <w:t>Driver+ project</w:t>
            </w:r>
            <w:r>
              <w:rPr>
                <w:noProof/>
              </w:rPr>
              <w:t>. Retrieved from https://www.driver-project.eu/driver-project/</w:t>
            </w:r>
          </w:ins>
        </w:p>
        <w:p w14:paraId="4C1CBBAE" w14:textId="77777777" w:rsidR="00DF469C" w:rsidRDefault="00DF469C" w:rsidP="00DF469C">
          <w:pPr>
            <w:pStyle w:val="Literaturverzeichnis"/>
            <w:rPr>
              <w:ins w:id="124" w:author="Autor"/>
              <w:noProof/>
            </w:rPr>
            <w:pPrChange w:id="125" w:author="Autor">
              <w:pPr>
                <w:pStyle w:val="Literaturverzeichnis"/>
              </w:pPr>
            </w:pPrChange>
          </w:pPr>
          <w:ins w:id="126" w:author="Autor">
            <w:r>
              <w:rPr>
                <w:noProof/>
              </w:rPr>
              <w:t xml:space="preserve">Driver+. (2019). </w:t>
            </w:r>
            <w:r>
              <w:rPr>
                <w:i/>
                <w:iCs/>
                <w:noProof/>
              </w:rPr>
              <w:t>sumo-connector</w:t>
            </w:r>
            <w:r>
              <w:rPr>
                <w:noProof/>
              </w:rPr>
              <w:t>. Retrieved from https://github.com/DRIVER-EU/sumo-connector</w:t>
            </w:r>
          </w:ins>
        </w:p>
        <w:p w14:paraId="0558DDA1" w14:textId="77777777" w:rsidR="00DF469C" w:rsidRDefault="00DF469C" w:rsidP="00DF469C">
          <w:pPr>
            <w:pStyle w:val="Literaturverzeichnis"/>
            <w:rPr>
              <w:ins w:id="127" w:author="Autor"/>
              <w:noProof/>
            </w:rPr>
            <w:pPrChange w:id="128" w:author="Autor">
              <w:pPr>
                <w:pStyle w:val="Literaturverzeichnis"/>
              </w:pPr>
            </w:pPrChange>
          </w:pPr>
          <w:ins w:id="129" w:author="Autor">
            <w:r>
              <w:rPr>
                <w:noProof/>
              </w:rPr>
              <w:t xml:space="preserve">Lamb, K. B. (2015). Introspect Model: Competency Assessment in the Virtual World. </w:t>
            </w:r>
            <w:r>
              <w:rPr>
                <w:i/>
                <w:iCs/>
                <w:noProof/>
              </w:rPr>
              <w:t>Proceedings of the ISCRAM 2015.</w:t>
            </w:r>
            <w:r>
              <w:rPr>
                <w:noProof/>
              </w:rPr>
              <w:t xml:space="preserve"> Kristiansand.</w:t>
            </w:r>
          </w:ins>
        </w:p>
        <w:p w14:paraId="3D3B0DAE" w14:textId="77777777" w:rsidR="00DF469C" w:rsidRDefault="00DF469C" w:rsidP="00DF469C">
          <w:pPr>
            <w:pStyle w:val="Literaturverzeichnis"/>
            <w:rPr>
              <w:ins w:id="130" w:author="Autor"/>
              <w:noProof/>
            </w:rPr>
            <w:pPrChange w:id="131" w:author="Autor">
              <w:pPr>
                <w:pStyle w:val="Literaturverzeichnis"/>
              </w:pPr>
            </w:pPrChange>
          </w:pPr>
          <w:ins w:id="132" w:author="Autor">
            <w:r>
              <w:rPr>
                <w:noProof/>
              </w:rPr>
              <w:t xml:space="preserve">Lopez, P. A.-W.-P. (2018). Microscopic Traffic Simulation using SUMO. </w:t>
            </w:r>
            <w:r>
              <w:rPr>
                <w:i/>
                <w:iCs/>
                <w:noProof/>
              </w:rPr>
              <w:t>21st International Conference on Intelligent Transportation Systems (ITSC)</w:t>
            </w:r>
            <w:r>
              <w:rPr>
                <w:noProof/>
              </w:rPr>
              <w:t>, pp. 2575–2582.</w:t>
            </w:r>
          </w:ins>
        </w:p>
        <w:p w14:paraId="1D889BCA" w14:textId="77777777" w:rsidR="00DF469C" w:rsidRDefault="00DF469C" w:rsidP="00DF469C">
          <w:pPr>
            <w:pStyle w:val="Literaturverzeichnis"/>
            <w:rPr>
              <w:ins w:id="133" w:author="Autor"/>
              <w:noProof/>
              <w:lang w:val="en-GB"/>
            </w:rPr>
            <w:pPrChange w:id="134" w:author="Autor">
              <w:pPr>
                <w:pStyle w:val="Literaturverzeichnis"/>
              </w:pPr>
            </w:pPrChange>
          </w:pPr>
          <w:ins w:id="135" w:author="Autor">
            <w:r>
              <w:rPr>
                <w:noProof/>
                <w:lang w:val="en-GB"/>
              </w:rPr>
              <w:t xml:space="preserve">Meresse, P. T. (2013). The International Wildfire Simulation Training Project: 3D serious game-based training and exercising of wildfire response professionals. </w:t>
            </w:r>
            <w:r>
              <w:rPr>
                <w:i/>
                <w:iCs/>
                <w:noProof/>
                <w:lang w:val="en-GB"/>
              </w:rPr>
              <w:t>UK Wildfire Conference 2013.</w:t>
            </w:r>
            <w:r>
              <w:rPr>
                <w:noProof/>
                <w:lang w:val="en-GB"/>
              </w:rPr>
              <w:t xml:space="preserve"> Vale of Glamorgan.</w:t>
            </w:r>
          </w:ins>
        </w:p>
        <w:p w14:paraId="1CCD441D" w14:textId="77777777" w:rsidR="00DF469C" w:rsidRDefault="00DF469C" w:rsidP="00DF469C">
          <w:pPr>
            <w:pStyle w:val="Literaturverzeichnis"/>
            <w:rPr>
              <w:ins w:id="136" w:author="Autor"/>
              <w:noProof/>
            </w:rPr>
            <w:pPrChange w:id="137" w:author="Autor">
              <w:pPr>
                <w:pStyle w:val="Literaturverzeichnis"/>
              </w:pPr>
            </w:pPrChange>
          </w:pPr>
          <w:ins w:id="138" w:author="Autor">
            <w:r>
              <w:rPr>
                <w:noProof/>
              </w:rPr>
              <w:t xml:space="preserve">Navarro, L. F. (2015). SE-Star: A Large-Scale Human Behavior Simulation for Planning, Decision-Making and Training . </w:t>
            </w:r>
            <w:r>
              <w:rPr>
                <w:i/>
                <w:iCs/>
                <w:noProof/>
              </w:rPr>
              <w:t>Proceedings of the AAMAS 2015.</w:t>
            </w:r>
            <w:r>
              <w:rPr>
                <w:noProof/>
              </w:rPr>
              <w:t xml:space="preserve"> Istanbul.</w:t>
            </w:r>
          </w:ins>
        </w:p>
        <w:p w14:paraId="09BADB10" w14:textId="77777777" w:rsidR="00DF469C" w:rsidRDefault="00DF469C" w:rsidP="00DF469C">
          <w:pPr>
            <w:pStyle w:val="Literaturverzeichnis"/>
            <w:rPr>
              <w:ins w:id="139" w:author="Autor"/>
              <w:noProof/>
            </w:rPr>
            <w:pPrChange w:id="140" w:author="Autor">
              <w:pPr>
                <w:pStyle w:val="Literaturverzeichnis"/>
              </w:pPr>
            </w:pPrChange>
          </w:pPr>
          <w:ins w:id="141" w:author="Autor">
            <w:r>
              <w:rPr>
                <w:noProof/>
              </w:rPr>
              <w:t xml:space="preserve">SUMO. (2019). </w:t>
            </w:r>
            <w:r>
              <w:rPr>
                <w:i/>
                <w:iCs/>
                <w:noProof/>
              </w:rPr>
              <w:t>TraCI</w:t>
            </w:r>
            <w:r>
              <w:rPr>
                <w:noProof/>
              </w:rPr>
              <w:t>. Retrieved from https://sumo.dlr.de/wiki/TraCI</w:t>
            </w:r>
          </w:ins>
        </w:p>
        <w:p w14:paraId="6072B613" w14:textId="77777777" w:rsidR="00DF469C" w:rsidRDefault="00DF469C" w:rsidP="00DF469C">
          <w:pPr>
            <w:pStyle w:val="Literaturverzeichnis"/>
            <w:rPr>
              <w:ins w:id="142" w:author="Autor"/>
              <w:noProof/>
            </w:rPr>
            <w:pPrChange w:id="143" w:author="Autor">
              <w:pPr>
                <w:pStyle w:val="Literaturverzeichnis"/>
              </w:pPr>
            </w:pPrChange>
          </w:pPr>
          <w:ins w:id="144" w:author="Autor">
            <w:r>
              <w:rPr>
                <w:noProof/>
              </w:rPr>
              <w:t xml:space="preserve">Vullings, E. v. (2019). Cloud-based M&amp;S for Trails and Exercises. </w:t>
            </w:r>
            <w:r>
              <w:rPr>
                <w:i/>
                <w:iCs/>
                <w:noProof/>
              </w:rPr>
              <w:t>30th International Forum for the Military and Civil Simulation, Training and Education Community (ITEC).</w:t>
            </w:r>
            <w:r>
              <w:rPr>
                <w:noProof/>
              </w:rPr>
              <w:t xml:space="preserve"> Stockholm.</w:t>
            </w:r>
          </w:ins>
        </w:p>
        <w:p w14:paraId="1272AA9B" w14:textId="61804501" w:rsidR="001F27BB" w:rsidDel="00DF469C" w:rsidRDefault="00DF469C" w:rsidP="00DF469C">
          <w:pPr>
            <w:pStyle w:val="Literaturverzeichnis"/>
            <w:rPr>
              <w:ins w:id="145" w:author="Autor"/>
              <w:del w:id="146" w:author="Autor"/>
              <w:noProof/>
            </w:rPr>
            <w:pPrChange w:id="147" w:author="Autor">
              <w:pPr>
                <w:pStyle w:val="Literaturverzeichnis"/>
              </w:pPr>
            </w:pPrChange>
          </w:pPr>
          <w:ins w:id="148" w:author="Autor">
            <w:r>
              <w:rPr>
                <w:noProof/>
                <w:lang w:val="en-GB"/>
              </w:rPr>
              <w:t xml:space="preserve">XVR. (2019, 04 30). </w:t>
            </w:r>
            <w:r>
              <w:rPr>
                <w:i/>
                <w:iCs/>
                <w:noProof/>
                <w:lang w:val="en-GB"/>
              </w:rPr>
              <w:t>XVR simulation</w:t>
            </w:r>
            <w:r>
              <w:rPr>
                <w:noProof/>
                <w:lang w:val="en-GB"/>
              </w:rPr>
              <w:t>. Retrieved from https://www.xvrsim.com/en/</w:t>
            </w:r>
            <w:del w:id="149" w:author="Autor">
              <w:r w:rsidR="001F27BB" w:rsidDel="00DF469C">
                <w:rPr>
                  <w:noProof/>
                </w:rPr>
                <w:delText xml:space="preserve">Barta, J. (2017). Comparison of Simulators Used for Education and Practical Training of the Critical Infrastructure Staff. </w:delText>
              </w:r>
              <w:r w:rsidR="001F27BB" w:rsidDel="00DF469C">
                <w:rPr>
                  <w:i/>
                  <w:iCs/>
                  <w:noProof/>
                </w:rPr>
                <w:delText>E-learning (vol 9): Effective Development of Teachers’ Skills in the Area of ICT and E-learning</w:delText>
              </w:r>
              <w:r w:rsidR="001F27BB" w:rsidDel="00DF469C">
                <w:rPr>
                  <w:noProof/>
                </w:rPr>
                <w:delText>, S. 279-293.</w:delText>
              </w:r>
            </w:del>
          </w:ins>
        </w:p>
        <w:p w14:paraId="5407B148" w14:textId="77777777" w:rsidR="001F27BB" w:rsidRPr="00ED5E6F" w:rsidDel="00DF469C" w:rsidRDefault="001F27BB" w:rsidP="00DF469C">
          <w:pPr>
            <w:pStyle w:val="Literaturverzeichnis"/>
            <w:rPr>
              <w:ins w:id="150" w:author="Autor"/>
              <w:del w:id="151" w:author="Autor"/>
              <w:noProof/>
              <w:lang w:val="de-DE"/>
            </w:rPr>
            <w:pPrChange w:id="152" w:author="Autor">
              <w:pPr>
                <w:pStyle w:val="Literaturverzeichnis"/>
              </w:pPr>
            </w:pPrChange>
          </w:pPr>
          <w:ins w:id="153" w:author="Autor">
            <w:del w:id="154" w:author="Autor">
              <w:r w:rsidRPr="00ED5E6F" w:rsidDel="00DF469C">
                <w:rPr>
                  <w:noProof/>
                  <w:lang w:val="de-DE"/>
                </w:rPr>
                <w:delText xml:space="preserve">Driver+. (2019). </w:delText>
              </w:r>
              <w:r w:rsidRPr="00ED5E6F" w:rsidDel="00DF469C">
                <w:rPr>
                  <w:i/>
                  <w:iCs/>
                  <w:noProof/>
                  <w:lang w:val="de-DE"/>
                </w:rPr>
                <w:delText>copper</w:delText>
              </w:r>
              <w:r w:rsidRPr="00ED5E6F" w:rsidDel="00DF469C">
                <w:rPr>
                  <w:noProof/>
                  <w:lang w:val="de-DE"/>
                </w:rPr>
                <w:delText>. Von https://github.com/DRIVER-EU/copper abgerufen</w:delText>
              </w:r>
            </w:del>
          </w:ins>
        </w:p>
        <w:p w14:paraId="4629011B" w14:textId="77777777" w:rsidR="001F27BB" w:rsidRPr="001F27BB" w:rsidDel="00DF469C" w:rsidRDefault="001F27BB" w:rsidP="00DF469C">
          <w:pPr>
            <w:pStyle w:val="Literaturverzeichnis"/>
            <w:rPr>
              <w:ins w:id="155" w:author="Autor"/>
              <w:del w:id="156" w:author="Autor"/>
              <w:noProof/>
              <w:rPrChange w:id="157" w:author="Autor">
                <w:rPr>
                  <w:ins w:id="158" w:author="Autor"/>
                  <w:del w:id="159" w:author="Autor"/>
                  <w:noProof/>
                  <w:lang w:val="de-DE"/>
                </w:rPr>
              </w:rPrChange>
            </w:rPr>
            <w:pPrChange w:id="160" w:author="Autor">
              <w:pPr>
                <w:pStyle w:val="Literaturverzeichnis"/>
              </w:pPr>
            </w:pPrChange>
          </w:pPr>
          <w:ins w:id="161" w:author="Autor">
            <w:del w:id="162" w:author="Autor">
              <w:r w:rsidDel="00DF469C">
                <w:rPr>
                  <w:noProof/>
                </w:rPr>
                <w:delText xml:space="preserve">Driver+. (2019). </w:delText>
              </w:r>
              <w:r w:rsidDel="00DF469C">
                <w:rPr>
                  <w:i/>
                  <w:iCs/>
                  <w:noProof/>
                </w:rPr>
                <w:delText>Driving Innovation in Crisis Management for European Resilience</w:delText>
              </w:r>
              <w:r w:rsidDel="00DF469C">
                <w:rPr>
                  <w:noProof/>
                </w:rPr>
                <w:delText xml:space="preserve">. </w:delText>
              </w:r>
              <w:r w:rsidRPr="001F27BB" w:rsidDel="00DF469C">
                <w:rPr>
                  <w:noProof/>
                  <w:rPrChange w:id="163" w:author="Autor">
                    <w:rPr>
                      <w:noProof/>
                      <w:lang w:val="de-DE"/>
                    </w:rPr>
                  </w:rPrChange>
                </w:rPr>
                <w:delText>Von https://www.driver-project.eu/driver-project/ abgerufen</w:delText>
              </w:r>
            </w:del>
          </w:ins>
        </w:p>
        <w:p w14:paraId="2E1C3C81" w14:textId="77777777" w:rsidR="001F27BB" w:rsidRPr="001F27BB" w:rsidDel="00DF469C" w:rsidRDefault="001F27BB" w:rsidP="00DF469C">
          <w:pPr>
            <w:pStyle w:val="Literaturverzeichnis"/>
            <w:rPr>
              <w:ins w:id="164" w:author="Autor"/>
              <w:del w:id="165" w:author="Autor"/>
              <w:noProof/>
              <w:rPrChange w:id="166" w:author="Autor">
                <w:rPr>
                  <w:ins w:id="167" w:author="Autor"/>
                  <w:del w:id="168" w:author="Autor"/>
                  <w:noProof/>
                  <w:lang w:val="de-DE"/>
                </w:rPr>
              </w:rPrChange>
            </w:rPr>
            <w:pPrChange w:id="169" w:author="Autor">
              <w:pPr>
                <w:pStyle w:val="Literaturverzeichnis"/>
              </w:pPr>
            </w:pPrChange>
          </w:pPr>
          <w:ins w:id="170" w:author="Autor">
            <w:del w:id="171" w:author="Autor">
              <w:r w:rsidRPr="001F27BB" w:rsidDel="00DF469C">
                <w:rPr>
                  <w:noProof/>
                  <w:rPrChange w:id="172" w:author="Autor">
                    <w:rPr>
                      <w:noProof/>
                      <w:lang w:val="de-DE"/>
                    </w:rPr>
                  </w:rPrChange>
                </w:rPr>
                <w:delText xml:space="preserve">Driver+. (2019). </w:delText>
              </w:r>
              <w:r w:rsidRPr="001F27BB" w:rsidDel="00DF469C">
                <w:rPr>
                  <w:i/>
                  <w:iCs/>
                  <w:noProof/>
                  <w:rPrChange w:id="173" w:author="Autor">
                    <w:rPr>
                      <w:i/>
                      <w:iCs/>
                      <w:noProof/>
                      <w:lang w:val="de-DE"/>
                    </w:rPr>
                  </w:rPrChange>
                </w:rPr>
                <w:delText>sumo-connector</w:delText>
              </w:r>
              <w:r w:rsidRPr="001F27BB" w:rsidDel="00DF469C">
                <w:rPr>
                  <w:noProof/>
                  <w:rPrChange w:id="174" w:author="Autor">
                    <w:rPr>
                      <w:noProof/>
                      <w:lang w:val="de-DE"/>
                    </w:rPr>
                  </w:rPrChange>
                </w:rPr>
                <w:delText>. Von https://github.com/DRIVER-EU/sumo-connector abgerufen</w:delText>
              </w:r>
            </w:del>
          </w:ins>
        </w:p>
        <w:p w14:paraId="0C49F696" w14:textId="77777777" w:rsidR="001F27BB" w:rsidDel="00DF469C" w:rsidRDefault="001F27BB" w:rsidP="00DF469C">
          <w:pPr>
            <w:pStyle w:val="Literaturverzeichnis"/>
            <w:rPr>
              <w:ins w:id="175" w:author="Autor"/>
              <w:del w:id="176" w:author="Autor"/>
              <w:noProof/>
            </w:rPr>
            <w:pPrChange w:id="177" w:author="Autor">
              <w:pPr>
                <w:pStyle w:val="Literaturverzeichnis"/>
              </w:pPr>
            </w:pPrChange>
          </w:pPr>
          <w:ins w:id="178" w:author="Autor">
            <w:del w:id="179" w:author="Autor">
              <w:r w:rsidDel="00DF469C">
                <w:rPr>
                  <w:noProof/>
                </w:rPr>
                <w:delText xml:space="preserve">Lamb, K. B. (2015). Introspect Model: Competency Assessment in the Virtual World. </w:delText>
              </w:r>
              <w:r w:rsidDel="00DF469C">
                <w:rPr>
                  <w:i/>
                  <w:iCs/>
                  <w:noProof/>
                </w:rPr>
                <w:delText>Proceedings of the ISCRAM 2015.</w:delText>
              </w:r>
              <w:r w:rsidDel="00DF469C">
                <w:rPr>
                  <w:noProof/>
                </w:rPr>
                <w:delText xml:space="preserve"> Kristiansand.</w:delText>
              </w:r>
            </w:del>
          </w:ins>
        </w:p>
        <w:p w14:paraId="0C85842E" w14:textId="77777777" w:rsidR="001F27BB" w:rsidDel="00DF469C" w:rsidRDefault="001F27BB" w:rsidP="00DF469C">
          <w:pPr>
            <w:pStyle w:val="Literaturverzeichnis"/>
            <w:rPr>
              <w:ins w:id="180" w:author="Autor"/>
              <w:del w:id="181" w:author="Autor"/>
              <w:noProof/>
            </w:rPr>
            <w:pPrChange w:id="182" w:author="Autor">
              <w:pPr>
                <w:pStyle w:val="Literaturverzeichnis"/>
              </w:pPr>
            </w:pPrChange>
          </w:pPr>
          <w:ins w:id="183" w:author="Autor">
            <w:del w:id="184" w:author="Autor">
              <w:r w:rsidDel="00DF469C">
                <w:rPr>
                  <w:noProof/>
                </w:rPr>
                <w:delText xml:space="preserve">Lopez, P. A.-W.-P. (2018). Microscopic Traffic Simulation using SUMO. </w:delText>
              </w:r>
              <w:r w:rsidDel="00DF469C">
                <w:rPr>
                  <w:i/>
                  <w:iCs/>
                  <w:noProof/>
                </w:rPr>
                <w:delText>21st International Conference on Intelligent Transportation Systems (ITSC)</w:delText>
              </w:r>
              <w:r w:rsidDel="00DF469C">
                <w:rPr>
                  <w:noProof/>
                </w:rPr>
                <w:delText>, S. 2575–2582.</w:delText>
              </w:r>
            </w:del>
          </w:ins>
        </w:p>
        <w:p w14:paraId="792C8836" w14:textId="77777777" w:rsidR="001F27BB" w:rsidDel="00DF469C" w:rsidRDefault="001F27BB" w:rsidP="00DF469C">
          <w:pPr>
            <w:pStyle w:val="Literaturverzeichnis"/>
            <w:rPr>
              <w:ins w:id="185" w:author="Autor"/>
              <w:del w:id="186" w:author="Autor"/>
              <w:noProof/>
              <w:lang w:val="en-GB"/>
            </w:rPr>
            <w:pPrChange w:id="187" w:author="Autor">
              <w:pPr>
                <w:pStyle w:val="Literaturverzeichnis"/>
              </w:pPr>
            </w:pPrChange>
          </w:pPr>
          <w:ins w:id="188" w:author="Autor">
            <w:del w:id="189" w:author="Autor">
              <w:r w:rsidDel="00DF469C">
                <w:rPr>
                  <w:noProof/>
                  <w:lang w:val="en-GB"/>
                </w:rPr>
                <w:delText xml:space="preserve">Meresse, P. T. (2013). The International Wildfire Simulation Training Project: 3D serious game-based training and exercising of wildfire response professionals. </w:delText>
              </w:r>
              <w:r w:rsidDel="00DF469C">
                <w:rPr>
                  <w:i/>
                  <w:iCs/>
                  <w:noProof/>
                  <w:lang w:val="en-GB"/>
                </w:rPr>
                <w:delText>UK Wildfire Conference 2013.</w:delText>
              </w:r>
              <w:r w:rsidDel="00DF469C">
                <w:rPr>
                  <w:noProof/>
                  <w:lang w:val="en-GB"/>
                </w:rPr>
                <w:delText xml:space="preserve"> Vale of Glamorgan.</w:delText>
              </w:r>
            </w:del>
          </w:ins>
        </w:p>
        <w:p w14:paraId="3C7285F7" w14:textId="77777777" w:rsidR="001F27BB" w:rsidRPr="00ED5E6F" w:rsidDel="00DF469C" w:rsidRDefault="001F27BB" w:rsidP="00DF469C">
          <w:pPr>
            <w:pStyle w:val="Literaturverzeichnis"/>
            <w:rPr>
              <w:ins w:id="190" w:author="Autor"/>
              <w:del w:id="191" w:author="Autor"/>
              <w:noProof/>
            </w:rPr>
            <w:pPrChange w:id="192" w:author="Autor">
              <w:pPr>
                <w:pStyle w:val="Literaturverzeichnis"/>
              </w:pPr>
            </w:pPrChange>
          </w:pPr>
          <w:ins w:id="193" w:author="Autor">
            <w:del w:id="194" w:author="Autor">
              <w:r w:rsidDel="00DF469C">
                <w:rPr>
                  <w:noProof/>
                </w:rPr>
                <w:delText xml:space="preserve">Navarro, L. F. (2015). SE-Star: A Large-Scale Human Behavior Simulation for Planning, Decision-Making and Training . </w:delText>
              </w:r>
              <w:r w:rsidDel="00DF469C">
                <w:rPr>
                  <w:i/>
                  <w:iCs/>
                  <w:noProof/>
                </w:rPr>
                <w:delText>Proceedings of the AAMAS 2015.</w:delText>
              </w:r>
              <w:r w:rsidDel="00DF469C">
                <w:rPr>
                  <w:noProof/>
                </w:rPr>
                <w:delText xml:space="preserve"> Istanbul.</w:delText>
              </w:r>
            </w:del>
          </w:ins>
        </w:p>
        <w:p w14:paraId="108A226F" w14:textId="77777777" w:rsidR="001F27BB" w:rsidDel="00DF469C" w:rsidRDefault="001F27BB" w:rsidP="00DF469C">
          <w:pPr>
            <w:pStyle w:val="Literaturverzeichnis"/>
            <w:rPr>
              <w:ins w:id="195" w:author="Autor"/>
              <w:del w:id="196" w:author="Autor"/>
              <w:noProof/>
            </w:rPr>
            <w:pPrChange w:id="197" w:author="Autor">
              <w:pPr>
                <w:pStyle w:val="Literaturverzeichnis"/>
              </w:pPr>
            </w:pPrChange>
          </w:pPr>
          <w:ins w:id="198" w:author="Autor">
            <w:del w:id="199" w:author="Autor">
              <w:r w:rsidDel="00DF469C">
                <w:rPr>
                  <w:noProof/>
                </w:rPr>
                <w:delText xml:space="preserve">SUMO. (2019). </w:delText>
              </w:r>
              <w:r w:rsidDel="00DF469C">
                <w:rPr>
                  <w:i/>
                  <w:iCs/>
                  <w:noProof/>
                </w:rPr>
                <w:delText>TraCI</w:delText>
              </w:r>
              <w:r w:rsidDel="00DF469C">
                <w:rPr>
                  <w:noProof/>
                </w:rPr>
                <w:delText>. Von https://sumo.dlr.de/wiki/TraCI abgerufen</w:delText>
              </w:r>
            </w:del>
          </w:ins>
        </w:p>
        <w:p w14:paraId="1E57BDAA" w14:textId="77777777" w:rsidR="001F27BB" w:rsidDel="00DF469C" w:rsidRDefault="001F27BB" w:rsidP="00DF469C">
          <w:pPr>
            <w:pStyle w:val="Literaturverzeichnis"/>
            <w:rPr>
              <w:ins w:id="200" w:author="Autor"/>
              <w:del w:id="201" w:author="Autor"/>
              <w:noProof/>
            </w:rPr>
            <w:pPrChange w:id="202" w:author="Autor">
              <w:pPr>
                <w:pStyle w:val="Literaturverzeichnis"/>
              </w:pPr>
            </w:pPrChange>
          </w:pPr>
          <w:ins w:id="203" w:author="Autor">
            <w:del w:id="204" w:author="Autor">
              <w:r w:rsidDel="00DF469C">
                <w:rPr>
                  <w:noProof/>
                </w:rPr>
                <w:delText xml:space="preserve">Vullings, E. v. (2019). Cloud-based M&amp;S for Trails and Exercises. </w:delText>
              </w:r>
              <w:r w:rsidDel="00DF469C">
                <w:rPr>
                  <w:i/>
                  <w:iCs/>
                  <w:noProof/>
                </w:rPr>
                <w:delText>30th International Forum for the Military and Civil Simulation, Training and Education Community (ITEC).</w:delText>
              </w:r>
              <w:r w:rsidDel="00DF469C">
                <w:rPr>
                  <w:noProof/>
                </w:rPr>
                <w:delText xml:space="preserve"> Stockholm.</w:delText>
              </w:r>
            </w:del>
          </w:ins>
        </w:p>
        <w:p w14:paraId="2713E539" w14:textId="77777777" w:rsidR="001F27BB" w:rsidDel="00DF469C" w:rsidRDefault="001F27BB" w:rsidP="00DF469C">
          <w:pPr>
            <w:pStyle w:val="Literaturverzeichnis"/>
            <w:rPr>
              <w:ins w:id="205" w:author="Autor"/>
              <w:del w:id="206" w:author="Autor"/>
              <w:noProof/>
              <w:lang w:val="en-GB"/>
            </w:rPr>
            <w:pPrChange w:id="207" w:author="Autor">
              <w:pPr>
                <w:pStyle w:val="Literaturverzeichnis"/>
              </w:pPr>
            </w:pPrChange>
          </w:pPr>
          <w:ins w:id="208" w:author="Autor">
            <w:del w:id="209" w:author="Autor">
              <w:r w:rsidDel="00DF469C">
                <w:rPr>
                  <w:noProof/>
                  <w:lang w:val="en-GB"/>
                </w:rPr>
                <w:delText xml:space="preserve">XVR. (2019, 04 30). </w:delText>
              </w:r>
              <w:r w:rsidDel="00DF469C">
                <w:rPr>
                  <w:i/>
                  <w:iCs/>
                  <w:noProof/>
                  <w:lang w:val="en-GB"/>
                </w:rPr>
                <w:delText>XVR simulation</w:delText>
              </w:r>
              <w:r w:rsidDel="00DF469C">
                <w:rPr>
                  <w:noProof/>
                  <w:lang w:val="en-GB"/>
                </w:rPr>
                <w:delText>. Retrieved from https://www.xvrsim.com/en/</w:delText>
              </w:r>
            </w:del>
          </w:ins>
        </w:p>
        <w:p w14:paraId="414D739B" w14:textId="0CAF684A" w:rsidR="001F27BB" w:rsidDel="00DF469C" w:rsidRDefault="001F27BB" w:rsidP="00DF469C">
          <w:pPr>
            <w:pStyle w:val="Literaturverzeichnis"/>
            <w:rPr>
              <w:ins w:id="210" w:author="Autor"/>
              <w:del w:id="211" w:author="Autor"/>
            </w:rPr>
            <w:pPrChange w:id="212" w:author="Autor">
              <w:pPr/>
            </w:pPrChange>
          </w:pPr>
          <w:ins w:id="213" w:author="Autor">
            <w:r>
              <w:rPr>
                <w:b/>
                <w:bCs/>
              </w:rPr>
              <w:fldChar w:fldCharType="end"/>
            </w:r>
          </w:ins>
        </w:p>
        <w:customXmlInsRangeStart w:id="214" w:author="Autor"/>
      </w:sdtContent>
    </w:sdt>
    <w:customXmlInsRangeEnd w:id="214"/>
    <w:p w14:paraId="4CD8BBB5" w14:textId="41A9FC3A" w:rsidR="00334144" w:rsidDel="00DF469C" w:rsidRDefault="00334144" w:rsidP="00DF469C">
      <w:pPr>
        <w:pStyle w:val="Literaturverzeichnis"/>
        <w:rPr>
          <w:ins w:id="215" w:author="Autor"/>
          <w:del w:id="216" w:author="Autor"/>
          <w:noProof/>
        </w:rPr>
        <w:pPrChange w:id="217" w:author="Autor">
          <w:pPr>
            <w:pStyle w:val="Literaturverzeichnis"/>
          </w:pPr>
        </w:pPrChange>
      </w:pPr>
      <w:ins w:id="218" w:author="Autor">
        <w:del w:id="219" w:author="Autor">
          <w:r w:rsidDel="00DF469C">
            <w:rPr>
              <w:noProof/>
            </w:rPr>
            <w:delText xml:space="preserve">Barta, J. (2017). Comparison of Simulators Used for Education and Practical Training of the Critical Infrastructure Staff. </w:delText>
          </w:r>
          <w:r w:rsidDel="00DF469C">
            <w:rPr>
              <w:i/>
              <w:iCs/>
              <w:noProof/>
            </w:rPr>
            <w:delText>E-learning (vol 9): Effective Development of Teachers’ Skills in the Area of ICT and E-learning</w:delText>
          </w:r>
          <w:r w:rsidDel="00DF469C">
            <w:rPr>
              <w:noProof/>
            </w:rPr>
            <w:delText>, S. 279-293.</w:delText>
          </w:r>
        </w:del>
      </w:ins>
    </w:p>
    <w:p w14:paraId="30FC5799" w14:textId="73600931" w:rsidR="003F3BC7" w:rsidRPr="003F3BC7" w:rsidDel="00DF469C" w:rsidRDefault="003F3BC7" w:rsidP="00DF469C">
      <w:pPr>
        <w:pStyle w:val="Literaturverzeichnis"/>
        <w:rPr>
          <w:del w:id="220" w:author="Autor"/>
        </w:rPr>
        <w:pPrChange w:id="221" w:author="Autor">
          <w:pPr>
            <w:pStyle w:val="Literaturverzeichnis"/>
          </w:pPr>
        </w:pPrChange>
      </w:pPr>
      <w:del w:id="222" w:author="Autor">
        <w:r w:rsidDel="00DF469C">
          <w:fldChar w:fldCharType="begin"/>
        </w:r>
        <w:r w:rsidRPr="0054450E" w:rsidDel="00DF469C">
          <w:delInstrText xml:space="preserve"> ADDIN ZOTERO_BIBL {"custom":[]} CSL_BIBLIOGRAPHY </w:delInstrText>
        </w:r>
        <w:r w:rsidDel="00DF469C">
          <w:fldChar w:fldCharType="separate"/>
        </w:r>
        <w:r w:rsidRPr="0054450E" w:rsidDel="00DF469C">
          <w:rPr>
            <w:rFonts w:cs="Times New Roman"/>
          </w:rPr>
          <w:delText>Driver+. (2019)</w:delText>
        </w:r>
        <w:r w:rsidR="0054450E" w:rsidRPr="0054450E" w:rsidDel="00DF469C">
          <w:rPr>
            <w:rFonts w:cs="Times New Roman"/>
          </w:rPr>
          <w:delText>.</w:delText>
        </w:r>
        <w:r w:rsidRPr="0054450E" w:rsidDel="00DF469C">
          <w:rPr>
            <w:rFonts w:cs="Times New Roman"/>
          </w:rPr>
          <w:delText xml:space="preserve"> </w:delText>
        </w:r>
        <w:r w:rsidR="0054450E" w:rsidDel="00DF469C">
          <w:rPr>
            <w:rFonts w:cs="Times New Roman"/>
          </w:rPr>
          <w:delText>DRIVER+ Objectives and activities. Retrieved 02 28, 2019, from</w:delText>
        </w:r>
        <w:r w:rsidR="0054450E" w:rsidRPr="0054450E" w:rsidDel="00DF469C">
          <w:delText xml:space="preserve"> </w:delText>
        </w:r>
        <w:r w:rsidR="0054450E" w:rsidRPr="0054450E" w:rsidDel="00DF469C">
          <w:rPr>
            <w:rFonts w:cs="Times New Roman"/>
          </w:rPr>
          <w:delText>https://www.driver-project.eu/driver-project/objectives-and-activities/</w:delText>
        </w:r>
        <w:r w:rsidDel="00DF469C">
          <w:fldChar w:fldCharType="end"/>
        </w:r>
      </w:del>
    </w:p>
    <w:p w14:paraId="00E589A6" w14:textId="76383855" w:rsidR="000B730D" w:rsidRPr="00270738" w:rsidDel="00DF469C" w:rsidRDefault="00EF16AD" w:rsidP="00DF469C">
      <w:pPr>
        <w:pStyle w:val="Literaturverzeichnis"/>
        <w:rPr>
          <w:del w:id="223" w:author="Autor"/>
          <w:rFonts w:cs="Times New Roman"/>
          <w:iCs/>
          <w:lang w:val="nl-NL"/>
        </w:rPr>
        <w:pPrChange w:id="224" w:author="Autor">
          <w:pPr>
            <w:pStyle w:val="Literaturverzeichnis"/>
          </w:pPr>
        </w:pPrChange>
      </w:pPr>
      <w:del w:id="225" w:author="Autor">
        <w:r w:rsidDel="00DF469C">
          <w:fldChar w:fldCharType="begin"/>
        </w:r>
        <w:r w:rsidRPr="00276B08" w:rsidDel="00DF469C">
          <w:rPr>
            <w:lang w:val="sv-SE"/>
          </w:rPr>
          <w:delInstrText xml:space="preserve"> ADDIN ZOTERO_BIBL {"custom":[]</w:delInstrText>
        </w:r>
        <w:r w:rsidRPr="000B730D" w:rsidDel="00DF469C">
          <w:rPr>
            <w:lang w:val="sv-SE"/>
          </w:rPr>
          <w:delInstrText xml:space="preserve">} CSL_BIBLIOGRAPHY </w:delInstrText>
        </w:r>
        <w:r w:rsidDel="00DF469C">
          <w:fldChar w:fldCharType="separate"/>
        </w:r>
        <w:r w:rsidRPr="000B730D" w:rsidDel="00DF469C">
          <w:rPr>
            <w:rFonts w:cs="Times New Roman"/>
            <w:lang w:val="sv-SE"/>
          </w:rPr>
          <w:delText>Vullings, Erik, van</w:delText>
        </w:r>
        <w:r w:rsidR="004B4D2A" w:rsidDel="00DF469C">
          <w:rPr>
            <w:rFonts w:cs="Times New Roman"/>
            <w:lang w:val="sv-SE"/>
          </w:rPr>
          <w:delText xml:space="preserve"> </w:delText>
        </w:r>
        <w:r w:rsidRPr="000B730D" w:rsidDel="00DF469C">
          <w:rPr>
            <w:rFonts w:cs="Times New Roman"/>
            <w:lang w:val="sv-SE"/>
          </w:rPr>
          <w:delText xml:space="preserve">Campen, S., Hameete, P., Hendriks, M. </w:delText>
        </w:r>
        <w:r w:rsidR="0058422C" w:rsidRPr="000B730D" w:rsidDel="00DF469C">
          <w:rPr>
            <w:rFonts w:cs="Times New Roman"/>
            <w:lang w:val="sv-SE"/>
          </w:rPr>
          <w:delText>(2019</w:delText>
        </w:r>
        <w:r w:rsidRPr="000B730D" w:rsidDel="00DF469C">
          <w:rPr>
            <w:rFonts w:cs="Times New Roman"/>
            <w:lang w:val="sv-SE"/>
          </w:rPr>
          <w:delText xml:space="preserve">). </w:delText>
        </w:r>
        <w:r w:rsidR="0058422C" w:rsidRPr="0058422C" w:rsidDel="00DF469C">
          <w:rPr>
            <w:rFonts w:cs="Times New Roman"/>
          </w:rPr>
          <w:delText xml:space="preserve">Cloud-based M&amp;S for Trails </w:delText>
        </w:r>
        <w:r w:rsidR="0058422C" w:rsidDel="00DF469C">
          <w:rPr>
            <w:rFonts w:cs="Times New Roman"/>
          </w:rPr>
          <w:delText>and Exercises</w:delText>
        </w:r>
        <w:r w:rsidRPr="00BB1470" w:rsidDel="00DF469C">
          <w:rPr>
            <w:rFonts w:cs="Times New Roman"/>
          </w:rPr>
          <w:delText xml:space="preserve">. In </w:delText>
        </w:r>
        <w:r w:rsidRPr="00BB1470" w:rsidDel="00DF469C">
          <w:rPr>
            <w:rFonts w:cs="Times New Roman"/>
            <w:i/>
            <w:iCs/>
          </w:rPr>
          <w:delText>201</w:delText>
        </w:r>
        <w:r w:rsidR="0058422C" w:rsidDel="00DF469C">
          <w:rPr>
            <w:rFonts w:cs="Times New Roman"/>
            <w:i/>
            <w:iCs/>
          </w:rPr>
          <w:delText>9 30th</w:delText>
        </w:r>
        <w:r w:rsidR="0058422C" w:rsidRPr="0058422C" w:rsidDel="00DF469C">
          <w:rPr>
            <w:rFonts w:cs="Times New Roman"/>
            <w:i/>
            <w:iCs/>
          </w:rPr>
          <w:delText xml:space="preserve"> International Forum for the Military and Civil Simulation, Training and Education Community</w:delText>
        </w:r>
        <w:r w:rsidR="0058422C" w:rsidDel="00DF469C">
          <w:rPr>
            <w:rFonts w:cs="Times New Roman"/>
            <w:i/>
            <w:iCs/>
          </w:rPr>
          <w:delText xml:space="preserve"> (ITEC)</w:delText>
        </w:r>
        <w:r w:rsidR="0058422C" w:rsidRPr="0058422C" w:rsidDel="00DF469C">
          <w:rPr>
            <w:rFonts w:cs="Times New Roman"/>
            <w:iCs/>
          </w:rPr>
          <w:delText xml:space="preserve">, May 14-16, Stockholm. </w:delText>
        </w:r>
        <w:r w:rsidR="0058422C" w:rsidRPr="00270738" w:rsidDel="00DF469C">
          <w:rPr>
            <w:rFonts w:cs="Times New Roman"/>
            <w:iCs/>
            <w:lang w:val="nl-NL"/>
          </w:rPr>
          <w:delText>(accepted)</w:delText>
        </w:r>
      </w:del>
    </w:p>
    <w:p w14:paraId="310BDFD5" w14:textId="524B6408" w:rsidR="00BB1470" w:rsidDel="00EE1BBA" w:rsidRDefault="00EF16AD" w:rsidP="00EE1BBA">
      <w:pPr>
        <w:pStyle w:val="Literaturverzeichnis"/>
        <w:rPr>
          <w:del w:id="226" w:author="Autor"/>
          <w:rFonts w:cs="Times New Roman"/>
        </w:rPr>
      </w:pPr>
      <w:del w:id="227" w:author="Autor">
        <w:r w:rsidDel="00DF469C">
          <w:fldChar w:fldCharType="end"/>
        </w:r>
      </w:del>
      <w:ins w:id="228" w:author="Autor">
        <w:r w:rsidR="00EE1BBA" w:rsidDel="00EE1BBA">
          <w:t xml:space="preserve"> </w:t>
        </w:r>
      </w:ins>
      <w:del w:id="229" w:author="Autor">
        <w:r w:rsidR="00BB1470" w:rsidDel="00EE1BBA">
          <w:fldChar w:fldCharType="begin"/>
        </w:r>
        <w:r w:rsidR="00BB1470" w:rsidRPr="00270738" w:rsidDel="00EE1BBA">
          <w:rPr>
            <w:lang w:val="nl-NL"/>
          </w:rPr>
          <w:delInstrText xml:space="preserve"> ADDIN ZOTERO_BIBL {"custom":[]} CSL_BIBLIOGRAPHY </w:delInstrText>
        </w:r>
        <w:r w:rsidR="00BB1470" w:rsidDel="00EE1BBA">
          <w:fldChar w:fldCharType="separate"/>
        </w:r>
        <w:r w:rsidR="00BB1470" w:rsidRPr="00270738" w:rsidDel="00EE1BBA">
          <w:rPr>
            <w:rFonts w:cs="Times New Roman"/>
            <w:lang w:val="nl-NL"/>
          </w:rPr>
          <w:delText xml:space="preserve">Lopez, P. A., Behrisch, M., Bieker-Walz, L., Erdmann, J., Flötteröd, Y.-P., Hilbrich, R., … </w:delText>
        </w:r>
        <w:r w:rsidR="00BB1470" w:rsidRPr="00901EB9" w:rsidDel="00EE1BBA">
          <w:rPr>
            <w:rFonts w:cs="Times New Roman"/>
            <w:lang w:val="nl-NL"/>
          </w:rPr>
          <w:delText xml:space="preserve">Wießner, E. (2018). </w:delText>
        </w:r>
        <w:r w:rsidR="00BB1470" w:rsidRPr="00BB1470" w:rsidDel="00EE1BBA">
          <w:rPr>
            <w:rFonts w:cs="Times New Roman"/>
          </w:rPr>
          <w:delText xml:space="preserve">Microscopic Traffic Simulation using SUMO. In </w:delText>
        </w:r>
        <w:r w:rsidR="00BB1470" w:rsidRPr="00BB1470" w:rsidDel="00EE1BBA">
          <w:rPr>
            <w:rFonts w:cs="Times New Roman"/>
            <w:i/>
            <w:iCs/>
          </w:rPr>
          <w:delText>2018 21st International Conference on Intelligent Transportation Systems (ITSC)</w:delText>
        </w:r>
        <w:r w:rsidR="00BB1470" w:rsidRPr="00BB1470" w:rsidDel="00EE1BBA">
          <w:rPr>
            <w:rFonts w:cs="Times New Roman"/>
          </w:rPr>
          <w:delText xml:space="preserve"> (pp. 2575–2582). IEEE.</w:delText>
        </w:r>
      </w:del>
    </w:p>
    <w:p w14:paraId="5AB0224D" w14:textId="77DAEC41" w:rsidR="0054450E" w:rsidDel="00EE1BBA" w:rsidRDefault="0054450E" w:rsidP="008E24A1">
      <w:pPr>
        <w:pStyle w:val="Literaturverzeichnis"/>
        <w:rPr>
          <w:del w:id="230" w:author="Autor"/>
          <w:noProof/>
        </w:rPr>
      </w:pPr>
      <w:del w:id="231" w:author="Autor">
        <w:r w:rsidDel="00EE1BBA">
          <w:rPr>
            <w:noProof/>
          </w:rPr>
          <w:delText xml:space="preserve">SUMO. (2019). </w:delText>
        </w:r>
        <w:r w:rsidDel="00EE1BBA">
          <w:rPr>
            <w:i/>
            <w:iCs/>
            <w:noProof/>
          </w:rPr>
          <w:delText>SUMO: TraCI</w:delText>
        </w:r>
        <w:r w:rsidDel="00EE1BBA">
          <w:rPr>
            <w:noProof/>
          </w:rPr>
          <w:delText xml:space="preserve">. Retrieved 02 28, 2019, from </w:delText>
        </w:r>
        <w:r w:rsidRPr="0054450E" w:rsidDel="00EE1BBA">
          <w:rPr>
            <w:noProof/>
          </w:rPr>
          <w:delText>https://sumo.dlr.de/wiki/TraCI</w:delText>
        </w:r>
      </w:del>
    </w:p>
    <w:p w14:paraId="180651AA" w14:textId="371FFA0E" w:rsidR="00B41750" w:rsidDel="00EE1BBA" w:rsidRDefault="00B41750" w:rsidP="00EE1BBA">
      <w:pPr>
        <w:pStyle w:val="Literaturverzeichnis"/>
        <w:rPr>
          <w:ins w:id="232" w:author="Autor"/>
          <w:del w:id="233" w:author="Autor"/>
          <w:rFonts w:cs="Times New Roman"/>
          <w:i/>
          <w:lang w:val="nl-NL"/>
        </w:rPr>
        <w:pPrChange w:id="234" w:author="Flötteröd, Yun-Pang" w:date="2019-05-01T22:21:00Z">
          <w:pPr>
            <w:pStyle w:val="Literaturverzeichnis"/>
          </w:pPr>
        </w:pPrChange>
      </w:pPr>
      <w:del w:id="235" w:author="Autor">
        <w:r w:rsidDel="00EE1BBA">
          <w:rPr>
            <w:rFonts w:cs="Times New Roman"/>
          </w:rPr>
          <w:delText>Navarro, Laurent, Flacher, Fabien, Meyer, Christophe (2015). SE-Star: A Large-Scale Human Behavior Simulation for Planning, Decision-Making and Training.</w:delText>
        </w:r>
        <w:r w:rsidDel="00EE1BBA">
          <w:rPr>
            <w:rFonts w:cs="Times New Roman"/>
            <w:i/>
          </w:rPr>
          <w:delText xml:space="preserve"> </w:delText>
        </w:r>
        <w:r w:rsidRPr="00270738" w:rsidDel="00EE1BBA">
          <w:rPr>
            <w:rFonts w:cs="Times New Roman"/>
            <w:i/>
            <w:lang w:val="nl-NL"/>
          </w:rPr>
          <w:delText>In AAMAS 2015.</w:delText>
        </w:r>
      </w:del>
    </w:p>
    <w:p w14:paraId="13543CE2" w14:textId="60C8C2E6" w:rsidR="00334144" w:rsidRPr="00334144" w:rsidDel="00EE1BBA" w:rsidRDefault="00334144" w:rsidP="00EE1BBA">
      <w:pPr>
        <w:pStyle w:val="Literaturverzeichnis"/>
        <w:rPr>
          <w:del w:id="236" w:author="Autor"/>
          <w:lang w:val="nl-NL"/>
        </w:rPr>
        <w:pPrChange w:id="237" w:author="Flötteröd, Yun-Pang" w:date="2019-05-01T22:21:00Z">
          <w:pPr>
            <w:pStyle w:val="Literaturverzeichnis"/>
          </w:pPr>
        </w:pPrChange>
      </w:pPr>
    </w:p>
    <w:p w14:paraId="45779D02" w14:textId="5DA5F91C" w:rsidR="00B41750" w:rsidRPr="00B41750" w:rsidDel="00EE1BBA" w:rsidRDefault="00B41750" w:rsidP="00EE1BBA">
      <w:pPr>
        <w:pStyle w:val="Literaturverzeichnis"/>
        <w:rPr>
          <w:del w:id="238" w:author="Autor"/>
          <w:rFonts w:cs="Times New Roman"/>
          <w:i/>
        </w:rPr>
        <w:pPrChange w:id="239" w:author="Flötteröd, Yun-Pang" w:date="2019-05-01T22:21:00Z">
          <w:pPr>
            <w:pStyle w:val="Literaturverzeichnis"/>
          </w:pPr>
        </w:pPrChange>
      </w:pPr>
      <w:del w:id="240" w:author="Autor">
        <w:r w:rsidRPr="00270738" w:rsidDel="00EE1BBA">
          <w:rPr>
            <w:rFonts w:cs="Times New Roman"/>
            <w:lang w:val="nl-NL"/>
          </w:rPr>
          <w:delText xml:space="preserve">Roelands, Marc &amp; Van Raemdonck, Wolfgang &amp; Ménoret, Stéphane &amp; Navarro, Laurent &amp; Bildea, Ana &amp; Creiche, Sébastien. </w:delText>
        </w:r>
        <w:r w:rsidRPr="00B41750" w:rsidDel="00EE1BBA">
          <w:rPr>
            <w:rFonts w:cs="Times New Roman"/>
          </w:rPr>
          <w:delText xml:space="preserve">(2015). Effective Mission Management through Service-aware Streaming Infrastructure. </w:delText>
        </w:r>
        <w:r w:rsidRPr="00B41750" w:rsidDel="00EE1BBA">
          <w:rPr>
            <w:rFonts w:cs="Times New Roman"/>
            <w:i/>
          </w:rPr>
          <w:delText xml:space="preserve">In </w:delText>
        </w:r>
        <w:r w:rsidDel="00EE1BBA">
          <w:rPr>
            <w:i/>
          </w:rPr>
          <w:delText>AMBIENT 2015, The Fifth International Conference on Ambient Computing, Applications, Services and Technologies, At Nice, France, Volume: 978-1-61208-421-3</w:delText>
        </w:r>
      </w:del>
    </w:p>
    <w:p w14:paraId="0B7D3AF0" w14:textId="43528B20" w:rsidR="00B41750" w:rsidRPr="00B41750" w:rsidDel="00EE1BBA" w:rsidRDefault="00B41750" w:rsidP="00EE1BBA">
      <w:pPr>
        <w:pStyle w:val="Literaturverzeichnis"/>
        <w:rPr>
          <w:del w:id="241" w:author="Autor"/>
        </w:rPr>
        <w:pPrChange w:id="242" w:author="Flötteröd, Yun-Pang" w:date="2019-05-01T22:21:00Z">
          <w:pPr/>
        </w:pPrChange>
      </w:pPr>
    </w:p>
    <w:p w14:paraId="09557AE2" w14:textId="1239E679" w:rsidR="001D20BA" w:rsidRPr="006229A5" w:rsidDel="00EE1BBA" w:rsidRDefault="00BB1470" w:rsidP="00EE1BBA">
      <w:pPr>
        <w:pStyle w:val="Literaturverzeichnis"/>
        <w:rPr>
          <w:del w:id="243" w:author="Autor"/>
        </w:rPr>
        <w:pPrChange w:id="244" w:author="Flötteröd, Yun-Pang" w:date="2019-05-01T22:21:00Z">
          <w:pPr>
            <w:ind w:firstLine="0"/>
          </w:pPr>
        </w:pPrChange>
      </w:pPr>
      <w:del w:id="245" w:author="Autor">
        <w:r w:rsidDel="00EE1BBA">
          <w:fldChar w:fldCharType="end"/>
        </w:r>
      </w:del>
    </w:p>
    <w:p w14:paraId="588C0467" w14:textId="04CB17F9" w:rsidR="001D20BA" w:rsidDel="00DF469C" w:rsidRDefault="001D20BA" w:rsidP="00EE1BBA">
      <w:pPr>
        <w:pStyle w:val="Literaturverzeichnis"/>
        <w:rPr>
          <w:ins w:id="246" w:author="Autor"/>
          <w:del w:id="247" w:author="Autor"/>
        </w:rPr>
        <w:pPrChange w:id="248" w:author="Flötteröd, Yun-Pang" w:date="2019-05-01T22:21:00Z">
          <w:pPr/>
        </w:pPrChange>
      </w:pPr>
    </w:p>
    <w:p w14:paraId="2F23DD63" w14:textId="297BB181" w:rsidR="00BB1470" w:rsidRPr="006229A5" w:rsidRDefault="00BB1470" w:rsidP="00DF469C">
      <w:pPr>
        <w:pStyle w:val="Literaturverzeichnis"/>
        <w:pPrChange w:id="249" w:author="Autor">
          <w:pPr>
            <w:ind w:firstLine="0"/>
          </w:pPr>
        </w:pPrChange>
      </w:pP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0" w:author="Autor" w:initials="A">
    <w:p w14:paraId="63C05C0A" w14:textId="3D0BD5FE" w:rsidR="008F1DEB" w:rsidRDefault="008F1DEB">
      <w:pPr>
        <w:pStyle w:val="Kommentartext"/>
      </w:pPr>
      <w:r>
        <w:rPr>
          <w:rStyle w:val="Kommentarzeichen"/>
        </w:rPr>
        <w:annotationRef/>
      </w:r>
      <w:r>
        <w:t>Added by TNO</w:t>
      </w:r>
    </w:p>
  </w:comment>
  <w:comment w:id="111" w:author="Autor" w:initials="A">
    <w:p w14:paraId="50C5C825" w14:textId="1FD957A1" w:rsidR="00C5151E" w:rsidRDefault="00C5151E" w:rsidP="00C5151E">
      <w:pPr>
        <w:pStyle w:val="Kommentartext"/>
        <w:ind w:firstLine="0"/>
      </w:pPr>
      <w:r>
        <w:rPr>
          <w:rStyle w:val="Kommentarzeichen"/>
        </w:rPr>
        <w:annotationRef/>
      </w:r>
      <w:r>
        <w:t xml:space="preserve">Check with </w:t>
      </w:r>
      <w:proofErr w:type="spellStart"/>
      <w:r>
        <w:t>Tinus</w:t>
      </w:r>
      <w:proofErr w:type="spellEnd"/>
      <w:r>
        <w:t>/Micha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0954D5" w15:done="0"/>
  <w15:commentEx w15:paraId="58A0304E" w15:done="0"/>
  <w15:commentEx w15:paraId="1C989CED" w15:done="0"/>
  <w15:commentEx w15:paraId="1D651C41" w15:done="0"/>
  <w15:commentEx w15:paraId="1154269F" w15:done="0"/>
  <w15:commentEx w15:paraId="56C46402" w15:done="0"/>
  <w15:commentEx w15:paraId="50DA6E57" w15:done="0"/>
  <w15:commentEx w15:paraId="1A0F37A9" w15:done="0"/>
  <w15:commentEx w15:paraId="24F5CECC" w15:done="0"/>
  <w15:commentEx w15:paraId="7D382C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0954D5" w16cid:durableId="2030D439"/>
  <w16cid:commentId w16cid:paraId="1D651C41" w16cid:durableId="2030D43A"/>
  <w16cid:commentId w16cid:paraId="56C46402" w16cid:durableId="2030D43B"/>
  <w16cid:commentId w16cid:paraId="1A0F37A9" w16cid:durableId="2030D43C"/>
  <w16cid:commentId w16cid:paraId="24F5CECC" w16cid:durableId="202A80E6"/>
  <w16cid:commentId w16cid:paraId="7D382C42" w16cid:durableId="2030D8F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EA1D49" w14:textId="77777777" w:rsidR="00505483" w:rsidRDefault="00505483" w:rsidP="006229A5">
      <w:r>
        <w:separator/>
      </w:r>
    </w:p>
  </w:endnote>
  <w:endnote w:type="continuationSeparator" w:id="0">
    <w:p w14:paraId="1292AF79" w14:textId="77777777" w:rsidR="00505483" w:rsidRDefault="00505483"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7220B9" w14:textId="77777777" w:rsidR="00505483" w:rsidRDefault="00505483" w:rsidP="006229A5">
      <w:r>
        <w:separator/>
      </w:r>
    </w:p>
  </w:footnote>
  <w:footnote w:type="continuationSeparator" w:id="0">
    <w:p w14:paraId="0FDEB944" w14:textId="77777777" w:rsidR="00505483" w:rsidRDefault="00505483"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4F977EA"/>
    <w:multiLevelType w:val="hybridMultilevel"/>
    <w:tmpl w:val="3244AAFA"/>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0">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E5661D"/>
    <w:multiLevelType w:val="hybridMultilevel"/>
    <w:tmpl w:val="44166376"/>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2">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3">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4">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7">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3119"/>
        </w:tabs>
        <w:ind w:left="3119"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1">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4">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9">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2">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3">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7">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0"/>
  </w:num>
  <w:num w:numId="2">
    <w:abstractNumId w:val="21"/>
  </w:num>
  <w:num w:numId="3">
    <w:abstractNumId w:val="38"/>
  </w:num>
  <w:num w:numId="4">
    <w:abstractNumId w:val="27"/>
  </w:num>
  <w:num w:numId="5">
    <w:abstractNumId w:val="15"/>
  </w:num>
  <w:num w:numId="6">
    <w:abstractNumId w:val="14"/>
  </w:num>
  <w:num w:numId="7">
    <w:abstractNumId w:val="18"/>
  </w:num>
  <w:num w:numId="8">
    <w:abstractNumId w:val="26"/>
  </w:num>
  <w:num w:numId="9">
    <w:abstractNumId w:val="19"/>
  </w:num>
  <w:num w:numId="10">
    <w:abstractNumId w:val="22"/>
  </w:num>
  <w:num w:numId="11">
    <w:abstractNumId w:val="37"/>
  </w:num>
  <w:num w:numId="12">
    <w:abstractNumId w:val="33"/>
  </w:num>
  <w:num w:numId="13">
    <w:abstractNumId w:val="17"/>
  </w:num>
  <w:num w:numId="14">
    <w:abstractNumId w:val="35"/>
  </w:num>
  <w:num w:numId="15">
    <w:abstractNumId w:val="34"/>
  </w:num>
  <w:num w:numId="16">
    <w:abstractNumId w:val="29"/>
  </w:num>
  <w:num w:numId="17">
    <w:abstractNumId w:val="25"/>
  </w:num>
  <w:num w:numId="18">
    <w:abstractNumId w:val="31"/>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8"/>
  </w:num>
  <w:num w:numId="29">
    <w:abstractNumId w:val="18"/>
  </w:num>
  <w:num w:numId="30">
    <w:abstractNumId w:val="18"/>
  </w:num>
  <w:num w:numId="31">
    <w:abstractNumId w:val="18"/>
  </w:num>
  <w:num w:numId="32">
    <w:abstractNumId w:val="40"/>
  </w:num>
  <w:num w:numId="33">
    <w:abstractNumId w:val="39"/>
  </w:num>
  <w:num w:numId="34">
    <w:abstractNumId w:val="18"/>
  </w:num>
  <w:num w:numId="35">
    <w:abstractNumId w:val="36"/>
  </w:num>
  <w:num w:numId="36">
    <w:abstractNumId w:val="23"/>
  </w:num>
  <w:num w:numId="37">
    <w:abstractNumId w:val="28"/>
  </w:num>
  <w:num w:numId="38">
    <w:abstractNumId w:val="24"/>
  </w:num>
  <w:num w:numId="39">
    <w:abstractNumId w:val="12"/>
  </w:num>
  <w:num w:numId="40">
    <w:abstractNumId w:val="32"/>
  </w:num>
  <w:num w:numId="41">
    <w:abstractNumId w:val="18"/>
  </w:num>
  <w:num w:numId="42">
    <w:abstractNumId w:val="18"/>
  </w:num>
  <w:num w:numId="43">
    <w:abstractNumId w:val="20"/>
  </w:num>
  <w:num w:numId="44">
    <w:abstractNumId w:val="13"/>
  </w:num>
  <w:num w:numId="45">
    <w:abstractNumId w:val="30"/>
  </w:num>
  <w:num w:numId="46">
    <w:abstractNumId w:val="16"/>
  </w:num>
  <w:num w:numId="47">
    <w:abstractNumId w:val="11"/>
  </w:num>
  <w:num w:numId="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6" w:nlCheck="1" w:checkStyle="1"/>
  <w:activeWritingStyle w:appName="MSWord" w:lang="de-DE" w:vendorID="64" w:dllVersion="6" w:nlCheck="1" w:checkStyle="1"/>
  <w:activeWritingStyle w:appName="MSWord" w:lang="en-US" w:vendorID="64" w:dllVersion="0"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3122"/>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463AD"/>
    <w:rsid w:val="00053AB7"/>
    <w:rsid w:val="00055C94"/>
    <w:rsid w:val="00055F49"/>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4C4B"/>
    <w:rsid w:val="000B730D"/>
    <w:rsid w:val="000B7502"/>
    <w:rsid w:val="000D580F"/>
    <w:rsid w:val="000E5CCE"/>
    <w:rsid w:val="000E5D40"/>
    <w:rsid w:val="000E6AD9"/>
    <w:rsid w:val="000F0527"/>
    <w:rsid w:val="000F4F19"/>
    <w:rsid w:val="000F6A37"/>
    <w:rsid w:val="0010015F"/>
    <w:rsid w:val="00101044"/>
    <w:rsid w:val="00103477"/>
    <w:rsid w:val="00105D20"/>
    <w:rsid w:val="00106908"/>
    <w:rsid w:val="00107E7B"/>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854"/>
    <w:rsid w:val="00164AB4"/>
    <w:rsid w:val="0016510A"/>
    <w:rsid w:val="0018172A"/>
    <w:rsid w:val="0018208F"/>
    <w:rsid w:val="001843F9"/>
    <w:rsid w:val="00187CAF"/>
    <w:rsid w:val="00190D1C"/>
    <w:rsid w:val="001920C8"/>
    <w:rsid w:val="00192553"/>
    <w:rsid w:val="0019671F"/>
    <w:rsid w:val="001976BC"/>
    <w:rsid w:val="001A07D7"/>
    <w:rsid w:val="001A195E"/>
    <w:rsid w:val="001A6C43"/>
    <w:rsid w:val="001B3EAC"/>
    <w:rsid w:val="001B6FA5"/>
    <w:rsid w:val="001C1322"/>
    <w:rsid w:val="001C5D28"/>
    <w:rsid w:val="001D0673"/>
    <w:rsid w:val="001D20BA"/>
    <w:rsid w:val="001D38E2"/>
    <w:rsid w:val="001D5FE3"/>
    <w:rsid w:val="001E2BBB"/>
    <w:rsid w:val="001E3E23"/>
    <w:rsid w:val="001E4A51"/>
    <w:rsid w:val="001F15CD"/>
    <w:rsid w:val="001F19BF"/>
    <w:rsid w:val="001F27BB"/>
    <w:rsid w:val="001F324A"/>
    <w:rsid w:val="001F347A"/>
    <w:rsid w:val="00200B84"/>
    <w:rsid w:val="002026B5"/>
    <w:rsid w:val="00202774"/>
    <w:rsid w:val="00204ACB"/>
    <w:rsid w:val="00205107"/>
    <w:rsid w:val="00205EEF"/>
    <w:rsid w:val="002145D6"/>
    <w:rsid w:val="00215526"/>
    <w:rsid w:val="00217703"/>
    <w:rsid w:val="00220440"/>
    <w:rsid w:val="00230DDE"/>
    <w:rsid w:val="00232A3D"/>
    <w:rsid w:val="00233671"/>
    <w:rsid w:val="00234A3D"/>
    <w:rsid w:val="00253153"/>
    <w:rsid w:val="00253A1F"/>
    <w:rsid w:val="00257E0B"/>
    <w:rsid w:val="002603F1"/>
    <w:rsid w:val="0026066A"/>
    <w:rsid w:val="00261776"/>
    <w:rsid w:val="0026361F"/>
    <w:rsid w:val="002638ED"/>
    <w:rsid w:val="002640D1"/>
    <w:rsid w:val="00266D8B"/>
    <w:rsid w:val="00270738"/>
    <w:rsid w:val="00270BE5"/>
    <w:rsid w:val="00270CD3"/>
    <w:rsid w:val="00273A5B"/>
    <w:rsid w:val="00276B08"/>
    <w:rsid w:val="00277DC9"/>
    <w:rsid w:val="002804AA"/>
    <w:rsid w:val="00282ABA"/>
    <w:rsid w:val="00282C91"/>
    <w:rsid w:val="0028322B"/>
    <w:rsid w:val="00291691"/>
    <w:rsid w:val="00291C13"/>
    <w:rsid w:val="002938BD"/>
    <w:rsid w:val="002A0455"/>
    <w:rsid w:val="002A3450"/>
    <w:rsid w:val="002A440A"/>
    <w:rsid w:val="002A7420"/>
    <w:rsid w:val="002B313C"/>
    <w:rsid w:val="002C4F13"/>
    <w:rsid w:val="002D0118"/>
    <w:rsid w:val="002D2C4B"/>
    <w:rsid w:val="002D6CF5"/>
    <w:rsid w:val="002E2DA0"/>
    <w:rsid w:val="002E4243"/>
    <w:rsid w:val="002E4784"/>
    <w:rsid w:val="002F0B97"/>
    <w:rsid w:val="002F16FF"/>
    <w:rsid w:val="002F5F3F"/>
    <w:rsid w:val="002F727D"/>
    <w:rsid w:val="0030589E"/>
    <w:rsid w:val="0030602E"/>
    <w:rsid w:val="00311A0B"/>
    <w:rsid w:val="003135AA"/>
    <w:rsid w:val="0031623A"/>
    <w:rsid w:val="00316408"/>
    <w:rsid w:val="003176C3"/>
    <w:rsid w:val="00323EF2"/>
    <w:rsid w:val="00324CA4"/>
    <w:rsid w:val="003273F3"/>
    <w:rsid w:val="00332B45"/>
    <w:rsid w:val="003335FB"/>
    <w:rsid w:val="00334144"/>
    <w:rsid w:val="003440C3"/>
    <w:rsid w:val="00344E09"/>
    <w:rsid w:val="0034685A"/>
    <w:rsid w:val="003520D8"/>
    <w:rsid w:val="0035295B"/>
    <w:rsid w:val="00354A33"/>
    <w:rsid w:val="003571EE"/>
    <w:rsid w:val="00361592"/>
    <w:rsid w:val="003621AA"/>
    <w:rsid w:val="0036309E"/>
    <w:rsid w:val="003660E4"/>
    <w:rsid w:val="003847D0"/>
    <w:rsid w:val="00386132"/>
    <w:rsid w:val="0039146B"/>
    <w:rsid w:val="003A0191"/>
    <w:rsid w:val="003A0DFC"/>
    <w:rsid w:val="003A195A"/>
    <w:rsid w:val="003A2477"/>
    <w:rsid w:val="003A28E0"/>
    <w:rsid w:val="003A457E"/>
    <w:rsid w:val="003B03CF"/>
    <w:rsid w:val="003B1AB5"/>
    <w:rsid w:val="003B3453"/>
    <w:rsid w:val="003B530C"/>
    <w:rsid w:val="003B5669"/>
    <w:rsid w:val="003B6750"/>
    <w:rsid w:val="003B7383"/>
    <w:rsid w:val="003C36DE"/>
    <w:rsid w:val="003C3C3A"/>
    <w:rsid w:val="003C4829"/>
    <w:rsid w:val="003D0EC3"/>
    <w:rsid w:val="003D5AF4"/>
    <w:rsid w:val="003D6DF2"/>
    <w:rsid w:val="003E0D71"/>
    <w:rsid w:val="003E421D"/>
    <w:rsid w:val="003E527A"/>
    <w:rsid w:val="003E52E0"/>
    <w:rsid w:val="003E55D2"/>
    <w:rsid w:val="003E596F"/>
    <w:rsid w:val="003F3BC7"/>
    <w:rsid w:val="003F5C74"/>
    <w:rsid w:val="003F6A13"/>
    <w:rsid w:val="004015AB"/>
    <w:rsid w:val="00401711"/>
    <w:rsid w:val="00401BFF"/>
    <w:rsid w:val="00403DF2"/>
    <w:rsid w:val="00410EE5"/>
    <w:rsid w:val="00412E2B"/>
    <w:rsid w:val="0041433E"/>
    <w:rsid w:val="00415626"/>
    <w:rsid w:val="004178BD"/>
    <w:rsid w:val="0042064D"/>
    <w:rsid w:val="00421CBB"/>
    <w:rsid w:val="00421F4C"/>
    <w:rsid w:val="00423242"/>
    <w:rsid w:val="00432DD4"/>
    <w:rsid w:val="004356EA"/>
    <w:rsid w:val="004364A9"/>
    <w:rsid w:val="004374AA"/>
    <w:rsid w:val="00442822"/>
    <w:rsid w:val="004435A6"/>
    <w:rsid w:val="00446D3E"/>
    <w:rsid w:val="00456289"/>
    <w:rsid w:val="00461480"/>
    <w:rsid w:val="004632C4"/>
    <w:rsid w:val="00464AC2"/>
    <w:rsid w:val="004652A9"/>
    <w:rsid w:val="00467827"/>
    <w:rsid w:val="00467A44"/>
    <w:rsid w:val="00467E0C"/>
    <w:rsid w:val="00473042"/>
    <w:rsid w:val="0047564C"/>
    <w:rsid w:val="004801AF"/>
    <w:rsid w:val="00482D29"/>
    <w:rsid w:val="004869C1"/>
    <w:rsid w:val="00486F4A"/>
    <w:rsid w:val="00487171"/>
    <w:rsid w:val="00497DEC"/>
    <w:rsid w:val="004A2A66"/>
    <w:rsid w:val="004A2EEB"/>
    <w:rsid w:val="004A3090"/>
    <w:rsid w:val="004A7C74"/>
    <w:rsid w:val="004B4D2A"/>
    <w:rsid w:val="004C1EC5"/>
    <w:rsid w:val="004C2F75"/>
    <w:rsid w:val="004C46D1"/>
    <w:rsid w:val="004C6498"/>
    <w:rsid w:val="004D6692"/>
    <w:rsid w:val="004D7242"/>
    <w:rsid w:val="004E0BBC"/>
    <w:rsid w:val="004E354B"/>
    <w:rsid w:val="004E7BA6"/>
    <w:rsid w:val="004E7D83"/>
    <w:rsid w:val="004F0443"/>
    <w:rsid w:val="004F37D7"/>
    <w:rsid w:val="004F6821"/>
    <w:rsid w:val="00500E6C"/>
    <w:rsid w:val="005011C8"/>
    <w:rsid w:val="00503D12"/>
    <w:rsid w:val="00504E87"/>
    <w:rsid w:val="00505357"/>
    <w:rsid w:val="00505483"/>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D0251"/>
    <w:rsid w:val="005D769E"/>
    <w:rsid w:val="005E543C"/>
    <w:rsid w:val="006015D3"/>
    <w:rsid w:val="006023E9"/>
    <w:rsid w:val="00602610"/>
    <w:rsid w:val="00602D7E"/>
    <w:rsid w:val="00604DBB"/>
    <w:rsid w:val="006229A5"/>
    <w:rsid w:val="00625403"/>
    <w:rsid w:val="00625941"/>
    <w:rsid w:val="006272C8"/>
    <w:rsid w:val="00630853"/>
    <w:rsid w:val="00632E28"/>
    <w:rsid w:val="006341BD"/>
    <w:rsid w:val="006350E6"/>
    <w:rsid w:val="00636A6C"/>
    <w:rsid w:val="0064024F"/>
    <w:rsid w:val="00642BC2"/>
    <w:rsid w:val="00642E19"/>
    <w:rsid w:val="0065178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141D"/>
    <w:rsid w:val="006E2CE3"/>
    <w:rsid w:val="006E5639"/>
    <w:rsid w:val="006E5967"/>
    <w:rsid w:val="006F2561"/>
    <w:rsid w:val="006F381F"/>
    <w:rsid w:val="006F463C"/>
    <w:rsid w:val="006F71D5"/>
    <w:rsid w:val="007047E1"/>
    <w:rsid w:val="00706207"/>
    <w:rsid w:val="00707E83"/>
    <w:rsid w:val="0071354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184D"/>
    <w:rsid w:val="00754890"/>
    <w:rsid w:val="00754E3A"/>
    <w:rsid w:val="00760467"/>
    <w:rsid w:val="007614CA"/>
    <w:rsid w:val="0076241F"/>
    <w:rsid w:val="00767381"/>
    <w:rsid w:val="00767CF2"/>
    <w:rsid w:val="0077172C"/>
    <w:rsid w:val="00774448"/>
    <w:rsid w:val="0078076B"/>
    <w:rsid w:val="0078534B"/>
    <w:rsid w:val="00786835"/>
    <w:rsid w:val="00795EB9"/>
    <w:rsid w:val="007A0341"/>
    <w:rsid w:val="007A2147"/>
    <w:rsid w:val="007A42E0"/>
    <w:rsid w:val="007A5206"/>
    <w:rsid w:val="007A532B"/>
    <w:rsid w:val="007A63A3"/>
    <w:rsid w:val="007B27CB"/>
    <w:rsid w:val="007C0D40"/>
    <w:rsid w:val="007C1099"/>
    <w:rsid w:val="007C10AE"/>
    <w:rsid w:val="007C1A51"/>
    <w:rsid w:val="007D4780"/>
    <w:rsid w:val="007D566A"/>
    <w:rsid w:val="007E0251"/>
    <w:rsid w:val="007E0464"/>
    <w:rsid w:val="007E11CB"/>
    <w:rsid w:val="007E1D80"/>
    <w:rsid w:val="007E2DFA"/>
    <w:rsid w:val="007E5CDD"/>
    <w:rsid w:val="007E75C5"/>
    <w:rsid w:val="007F3C9C"/>
    <w:rsid w:val="007F596B"/>
    <w:rsid w:val="007F6C69"/>
    <w:rsid w:val="0080010D"/>
    <w:rsid w:val="0080069B"/>
    <w:rsid w:val="008060B5"/>
    <w:rsid w:val="0080639E"/>
    <w:rsid w:val="00806D95"/>
    <w:rsid w:val="0081060E"/>
    <w:rsid w:val="00820DCA"/>
    <w:rsid w:val="00822AC5"/>
    <w:rsid w:val="00824706"/>
    <w:rsid w:val="00825C71"/>
    <w:rsid w:val="00827C62"/>
    <w:rsid w:val="008310FE"/>
    <w:rsid w:val="008332C7"/>
    <w:rsid w:val="008356E7"/>
    <w:rsid w:val="00837DC5"/>
    <w:rsid w:val="008410C7"/>
    <w:rsid w:val="0084285C"/>
    <w:rsid w:val="00846201"/>
    <w:rsid w:val="00846435"/>
    <w:rsid w:val="008504C8"/>
    <w:rsid w:val="008534E8"/>
    <w:rsid w:val="00854CFB"/>
    <w:rsid w:val="00855D1A"/>
    <w:rsid w:val="00857F58"/>
    <w:rsid w:val="00864E39"/>
    <w:rsid w:val="008659E2"/>
    <w:rsid w:val="00865CD8"/>
    <w:rsid w:val="0086722C"/>
    <w:rsid w:val="0087085A"/>
    <w:rsid w:val="00871D19"/>
    <w:rsid w:val="008747A7"/>
    <w:rsid w:val="00882C1F"/>
    <w:rsid w:val="008833ED"/>
    <w:rsid w:val="00884C46"/>
    <w:rsid w:val="008909E6"/>
    <w:rsid w:val="00892BDD"/>
    <w:rsid w:val="0089514F"/>
    <w:rsid w:val="00896EF4"/>
    <w:rsid w:val="008A078D"/>
    <w:rsid w:val="008A2B88"/>
    <w:rsid w:val="008A2E03"/>
    <w:rsid w:val="008A5342"/>
    <w:rsid w:val="008A5A33"/>
    <w:rsid w:val="008A653A"/>
    <w:rsid w:val="008A6736"/>
    <w:rsid w:val="008A6C30"/>
    <w:rsid w:val="008B08A2"/>
    <w:rsid w:val="008B70BF"/>
    <w:rsid w:val="008B741C"/>
    <w:rsid w:val="008B768D"/>
    <w:rsid w:val="008C0281"/>
    <w:rsid w:val="008C0C38"/>
    <w:rsid w:val="008C6497"/>
    <w:rsid w:val="008D174C"/>
    <w:rsid w:val="008D23AC"/>
    <w:rsid w:val="008D4914"/>
    <w:rsid w:val="008D5DA0"/>
    <w:rsid w:val="008D71DE"/>
    <w:rsid w:val="008E1B70"/>
    <w:rsid w:val="008E24A1"/>
    <w:rsid w:val="008E2C71"/>
    <w:rsid w:val="008E3AF9"/>
    <w:rsid w:val="008E77B7"/>
    <w:rsid w:val="008F0670"/>
    <w:rsid w:val="008F1DEB"/>
    <w:rsid w:val="008F4625"/>
    <w:rsid w:val="009016A3"/>
    <w:rsid w:val="0090189C"/>
    <w:rsid w:val="00901EB9"/>
    <w:rsid w:val="00903435"/>
    <w:rsid w:val="0090395E"/>
    <w:rsid w:val="00907449"/>
    <w:rsid w:val="0091003D"/>
    <w:rsid w:val="009153B6"/>
    <w:rsid w:val="00920C7B"/>
    <w:rsid w:val="009210B5"/>
    <w:rsid w:val="0092196A"/>
    <w:rsid w:val="00921C2A"/>
    <w:rsid w:val="00921C42"/>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372"/>
    <w:rsid w:val="00996835"/>
    <w:rsid w:val="00996AF4"/>
    <w:rsid w:val="00997646"/>
    <w:rsid w:val="009A0D14"/>
    <w:rsid w:val="009A2394"/>
    <w:rsid w:val="009A4052"/>
    <w:rsid w:val="009B1D18"/>
    <w:rsid w:val="009B5B83"/>
    <w:rsid w:val="009B6F47"/>
    <w:rsid w:val="009C0781"/>
    <w:rsid w:val="009C189D"/>
    <w:rsid w:val="009C34CA"/>
    <w:rsid w:val="009C36C9"/>
    <w:rsid w:val="009C51B0"/>
    <w:rsid w:val="009D28DC"/>
    <w:rsid w:val="009D68F2"/>
    <w:rsid w:val="009D69AE"/>
    <w:rsid w:val="009D7FD9"/>
    <w:rsid w:val="009E43A0"/>
    <w:rsid w:val="009E6103"/>
    <w:rsid w:val="009E6973"/>
    <w:rsid w:val="009E6B84"/>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59AC"/>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3575"/>
    <w:rsid w:val="00A63D5F"/>
    <w:rsid w:val="00A63D64"/>
    <w:rsid w:val="00A66F6E"/>
    <w:rsid w:val="00A77AE2"/>
    <w:rsid w:val="00A80656"/>
    <w:rsid w:val="00A807D6"/>
    <w:rsid w:val="00A871A2"/>
    <w:rsid w:val="00A93647"/>
    <w:rsid w:val="00AA176A"/>
    <w:rsid w:val="00AA256B"/>
    <w:rsid w:val="00AA2EE6"/>
    <w:rsid w:val="00AA2F9F"/>
    <w:rsid w:val="00AA366E"/>
    <w:rsid w:val="00AA40C2"/>
    <w:rsid w:val="00AA4E06"/>
    <w:rsid w:val="00AA68EA"/>
    <w:rsid w:val="00AB1C69"/>
    <w:rsid w:val="00AB4FC8"/>
    <w:rsid w:val="00AB706F"/>
    <w:rsid w:val="00AB70FF"/>
    <w:rsid w:val="00AB73CD"/>
    <w:rsid w:val="00AC30B4"/>
    <w:rsid w:val="00AC3429"/>
    <w:rsid w:val="00AC56DB"/>
    <w:rsid w:val="00AC7361"/>
    <w:rsid w:val="00AD0154"/>
    <w:rsid w:val="00AD0605"/>
    <w:rsid w:val="00AD3FFA"/>
    <w:rsid w:val="00AD46EF"/>
    <w:rsid w:val="00AD735F"/>
    <w:rsid w:val="00AE0DEB"/>
    <w:rsid w:val="00AE3EAB"/>
    <w:rsid w:val="00AF09CC"/>
    <w:rsid w:val="00AF1B92"/>
    <w:rsid w:val="00AF3501"/>
    <w:rsid w:val="00AF6D03"/>
    <w:rsid w:val="00AF7161"/>
    <w:rsid w:val="00B03B29"/>
    <w:rsid w:val="00B064AD"/>
    <w:rsid w:val="00B100D5"/>
    <w:rsid w:val="00B10B94"/>
    <w:rsid w:val="00B11ACE"/>
    <w:rsid w:val="00B12F2A"/>
    <w:rsid w:val="00B154A5"/>
    <w:rsid w:val="00B20097"/>
    <w:rsid w:val="00B22203"/>
    <w:rsid w:val="00B2396C"/>
    <w:rsid w:val="00B23AA8"/>
    <w:rsid w:val="00B24C03"/>
    <w:rsid w:val="00B266CC"/>
    <w:rsid w:val="00B273C9"/>
    <w:rsid w:val="00B31084"/>
    <w:rsid w:val="00B41750"/>
    <w:rsid w:val="00B43560"/>
    <w:rsid w:val="00B44842"/>
    <w:rsid w:val="00B45591"/>
    <w:rsid w:val="00B47E93"/>
    <w:rsid w:val="00B56B83"/>
    <w:rsid w:val="00B579D0"/>
    <w:rsid w:val="00B61321"/>
    <w:rsid w:val="00B6298C"/>
    <w:rsid w:val="00B62CA5"/>
    <w:rsid w:val="00B6548F"/>
    <w:rsid w:val="00B734D2"/>
    <w:rsid w:val="00B74D1F"/>
    <w:rsid w:val="00B74D24"/>
    <w:rsid w:val="00B80F1E"/>
    <w:rsid w:val="00B913C4"/>
    <w:rsid w:val="00B9294D"/>
    <w:rsid w:val="00B95232"/>
    <w:rsid w:val="00B96761"/>
    <w:rsid w:val="00B96947"/>
    <w:rsid w:val="00BA0720"/>
    <w:rsid w:val="00BA10DF"/>
    <w:rsid w:val="00BA1599"/>
    <w:rsid w:val="00BA5088"/>
    <w:rsid w:val="00BA518F"/>
    <w:rsid w:val="00BB1470"/>
    <w:rsid w:val="00BB5764"/>
    <w:rsid w:val="00BB6242"/>
    <w:rsid w:val="00BC0BA8"/>
    <w:rsid w:val="00BC6990"/>
    <w:rsid w:val="00BD0CE7"/>
    <w:rsid w:val="00BD2240"/>
    <w:rsid w:val="00BD6125"/>
    <w:rsid w:val="00BE5A7C"/>
    <w:rsid w:val="00BE7743"/>
    <w:rsid w:val="00BF1853"/>
    <w:rsid w:val="00BF1B74"/>
    <w:rsid w:val="00BF263F"/>
    <w:rsid w:val="00BF6611"/>
    <w:rsid w:val="00BF7553"/>
    <w:rsid w:val="00BF7564"/>
    <w:rsid w:val="00BF788B"/>
    <w:rsid w:val="00C00E49"/>
    <w:rsid w:val="00C0186F"/>
    <w:rsid w:val="00C05A0A"/>
    <w:rsid w:val="00C07377"/>
    <w:rsid w:val="00C17A06"/>
    <w:rsid w:val="00C206B5"/>
    <w:rsid w:val="00C24177"/>
    <w:rsid w:val="00C30494"/>
    <w:rsid w:val="00C32CD4"/>
    <w:rsid w:val="00C32D49"/>
    <w:rsid w:val="00C32F88"/>
    <w:rsid w:val="00C35814"/>
    <w:rsid w:val="00C407E6"/>
    <w:rsid w:val="00C45C53"/>
    <w:rsid w:val="00C47574"/>
    <w:rsid w:val="00C508A5"/>
    <w:rsid w:val="00C5151E"/>
    <w:rsid w:val="00C51CDD"/>
    <w:rsid w:val="00C525B9"/>
    <w:rsid w:val="00C52EAE"/>
    <w:rsid w:val="00C542CB"/>
    <w:rsid w:val="00C55A43"/>
    <w:rsid w:val="00C62BEE"/>
    <w:rsid w:val="00C6548D"/>
    <w:rsid w:val="00C67B65"/>
    <w:rsid w:val="00C7000D"/>
    <w:rsid w:val="00C80B33"/>
    <w:rsid w:val="00C82128"/>
    <w:rsid w:val="00C833FB"/>
    <w:rsid w:val="00C86395"/>
    <w:rsid w:val="00C92425"/>
    <w:rsid w:val="00C94C2F"/>
    <w:rsid w:val="00CA0270"/>
    <w:rsid w:val="00CA301D"/>
    <w:rsid w:val="00CA7F0B"/>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0D37"/>
    <w:rsid w:val="00D623F9"/>
    <w:rsid w:val="00D65905"/>
    <w:rsid w:val="00D7130B"/>
    <w:rsid w:val="00D72A9E"/>
    <w:rsid w:val="00D73D40"/>
    <w:rsid w:val="00D7676E"/>
    <w:rsid w:val="00D80A5D"/>
    <w:rsid w:val="00D83112"/>
    <w:rsid w:val="00D9151F"/>
    <w:rsid w:val="00D93D28"/>
    <w:rsid w:val="00DA1CC9"/>
    <w:rsid w:val="00DA1FDA"/>
    <w:rsid w:val="00DA2A10"/>
    <w:rsid w:val="00DA2A9E"/>
    <w:rsid w:val="00DA4AC1"/>
    <w:rsid w:val="00DA5EE8"/>
    <w:rsid w:val="00DB0D64"/>
    <w:rsid w:val="00DB6D20"/>
    <w:rsid w:val="00DC04EB"/>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469C"/>
    <w:rsid w:val="00DF5F93"/>
    <w:rsid w:val="00DF744D"/>
    <w:rsid w:val="00DF7662"/>
    <w:rsid w:val="00DF79CD"/>
    <w:rsid w:val="00E02243"/>
    <w:rsid w:val="00E02707"/>
    <w:rsid w:val="00E04032"/>
    <w:rsid w:val="00E11A14"/>
    <w:rsid w:val="00E12DC3"/>
    <w:rsid w:val="00E24C16"/>
    <w:rsid w:val="00E26682"/>
    <w:rsid w:val="00E27BA9"/>
    <w:rsid w:val="00E34E9A"/>
    <w:rsid w:val="00E375BB"/>
    <w:rsid w:val="00E431E0"/>
    <w:rsid w:val="00E47A8B"/>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548E"/>
    <w:rsid w:val="00EB68DC"/>
    <w:rsid w:val="00EB7FCF"/>
    <w:rsid w:val="00EC1004"/>
    <w:rsid w:val="00EC7574"/>
    <w:rsid w:val="00ED4352"/>
    <w:rsid w:val="00ED51E3"/>
    <w:rsid w:val="00EE03D2"/>
    <w:rsid w:val="00EE1303"/>
    <w:rsid w:val="00EE1BBA"/>
    <w:rsid w:val="00EE685B"/>
    <w:rsid w:val="00EE75B1"/>
    <w:rsid w:val="00EF071E"/>
    <w:rsid w:val="00EF0E78"/>
    <w:rsid w:val="00EF16AD"/>
    <w:rsid w:val="00EF61C1"/>
    <w:rsid w:val="00EF66DB"/>
    <w:rsid w:val="00EF7891"/>
    <w:rsid w:val="00EF7D4C"/>
    <w:rsid w:val="00F00CC8"/>
    <w:rsid w:val="00F04217"/>
    <w:rsid w:val="00F06314"/>
    <w:rsid w:val="00F157BE"/>
    <w:rsid w:val="00F170D3"/>
    <w:rsid w:val="00F249E7"/>
    <w:rsid w:val="00F26092"/>
    <w:rsid w:val="00F262D5"/>
    <w:rsid w:val="00F30AD2"/>
    <w:rsid w:val="00F31E37"/>
    <w:rsid w:val="00F32088"/>
    <w:rsid w:val="00F35B36"/>
    <w:rsid w:val="00F362C8"/>
    <w:rsid w:val="00F37209"/>
    <w:rsid w:val="00F44EAA"/>
    <w:rsid w:val="00F50778"/>
    <w:rsid w:val="00F53CDB"/>
    <w:rsid w:val="00F56DE4"/>
    <w:rsid w:val="00F601F4"/>
    <w:rsid w:val="00F61075"/>
    <w:rsid w:val="00F62483"/>
    <w:rsid w:val="00F63961"/>
    <w:rsid w:val="00F650CB"/>
    <w:rsid w:val="00F708DE"/>
    <w:rsid w:val="00F71092"/>
    <w:rsid w:val="00F71B51"/>
    <w:rsid w:val="00F727D6"/>
    <w:rsid w:val="00F72ED9"/>
    <w:rsid w:val="00F73594"/>
    <w:rsid w:val="00F7470E"/>
    <w:rsid w:val="00F76806"/>
    <w:rsid w:val="00F910C3"/>
    <w:rsid w:val="00F96ED8"/>
    <w:rsid w:val="00FA06E6"/>
    <w:rsid w:val="00FA0F77"/>
    <w:rsid w:val="00FA4E5E"/>
    <w:rsid w:val="00FC015F"/>
    <w:rsid w:val="00FC089F"/>
    <w:rsid w:val="00FC3EB1"/>
    <w:rsid w:val="00FD0B79"/>
    <w:rsid w:val="00FD5A42"/>
    <w:rsid w:val="00FE32BD"/>
    <w:rsid w:val="00FE38AA"/>
    <w:rsid w:val="00FE4EBC"/>
    <w:rsid w:val="00FE58A9"/>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tabs>
        <w:tab w:val="clear" w:pos="3119"/>
        <w:tab w:val="num" w:pos="567"/>
      </w:tabs>
      <w:spacing w:after="120"/>
      <w:ind w:left="567"/>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tabs>
        <w:tab w:val="clear" w:pos="3119"/>
        <w:tab w:val="num" w:pos="567"/>
      </w:tabs>
      <w:spacing w:after="120"/>
      <w:ind w:left="567"/>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0453">
      <w:bodyDiv w:val="1"/>
      <w:marLeft w:val="0"/>
      <w:marRight w:val="0"/>
      <w:marTop w:val="0"/>
      <w:marBottom w:val="0"/>
      <w:divBdr>
        <w:top w:val="none" w:sz="0" w:space="0" w:color="auto"/>
        <w:left w:val="none" w:sz="0" w:space="0" w:color="auto"/>
        <w:bottom w:val="none" w:sz="0" w:space="0" w:color="auto"/>
        <w:right w:val="none" w:sz="0" w:space="0" w:color="auto"/>
      </w:divBdr>
      <w:divsChild>
        <w:div w:id="790514388">
          <w:marLeft w:val="0"/>
          <w:marRight w:val="0"/>
          <w:marTop w:val="0"/>
          <w:marBottom w:val="0"/>
          <w:divBdr>
            <w:top w:val="none" w:sz="0" w:space="0" w:color="auto"/>
            <w:left w:val="none" w:sz="0" w:space="0" w:color="auto"/>
            <w:bottom w:val="none" w:sz="0" w:space="0" w:color="auto"/>
            <w:right w:val="none" w:sz="0" w:space="0" w:color="auto"/>
          </w:divBdr>
        </w:div>
        <w:div w:id="1453015156">
          <w:marLeft w:val="0"/>
          <w:marRight w:val="0"/>
          <w:marTop w:val="0"/>
          <w:marBottom w:val="0"/>
          <w:divBdr>
            <w:top w:val="none" w:sz="0" w:space="0" w:color="auto"/>
            <w:left w:val="none" w:sz="0" w:space="0" w:color="auto"/>
            <w:bottom w:val="none" w:sz="0" w:space="0" w:color="auto"/>
            <w:right w:val="none" w:sz="0" w:space="0" w:color="auto"/>
          </w:divBdr>
        </w:div>
        <w:div w:id="1059208491">
          <w:marLeft w:val="0"/>
          <w:marRight w:val="0"/>
          <w:marTop w:val="0"/>
          <w:marBottom w:val="0"/>
          <w:divBdr>
            <w:top w:val="none" w:sz="0" w:space="0" w:color="auto"/>
            <w:left w:val="none" w:sz="0" w:space="0" w:color="auto"/>
            <w:bottom w:val="none" w:sz="0" w:space="0" w:color="auto"/>
            <w:right w:val="none" w:sz="0" w:space="0" w:color="auto"/>
          </w:divBdr>
        </w:div>
        <w:div w:id="610283073">
          <w:marLeft w:val="0"/>
          <w:marRight w:val="0"/>
          <w:marTop w:val="0"/>
          <w:marBottom w:val="0"/>
          <w:divBdr>
            <w:top w:val="none" w:sz="0" w:space="0" w:color="auto"/>
            <w:left w:val="none" w:sz="0" w:space="0" w:color="auto"/>
            <w:bottom w:val="none" w:sz="0" w:space="0" w:color="auto"/>
            <w:right w:val="none" w:sz="0" w:space="0" w:color="auto"/>
          </w:divBdr>
        </w:div>
        <w:div w:id="436221364">
          <w:marLeft w:val="0"/>
          <w:marRight w:val="0"/>
          <w:marTop w:val="0"/>
          <w:marBottom w:val="0"/>
          <w:divBdr>
            <w:top w:val="none" w:sz="0" w:space="0" w:color="auto"/>
            <w:left w:val="none" w:sz="0" w:space="0" w:color="auto"/>
            <w:bottom w:val="none" w:sz="0" w:space="0" w:color="auto"/>
            <w:right w:val="none" w:sz="0" w:space="0" w:color="auto"/>
          </w:divBdr>
        </w:div>
        <w:div w:id="1398356700">
          <w:marLeft w:val="0"/>
          <w:marRight w:val="0"/>
          <w:marTop w:val="0"/>
          <w:marBottom w:val="0"/>
          <w:divBdr>
            <w:top w:val="none" w:sz="0" w:space="0" w:color="auto"/>
            <w:left w:val="none" w:sz="0" w:space="0" w:color="auto"/>
            <w:bottom w:val="none" w:sz="0" w:space="0" w:color="auto"/>
            <w:right w:val="none" w:sz="0" w:space="0" w:color="auto"/>
          </w:divBdr>
        </w:div>
        <w:div w:id="585068861">
          <w:marLeft w:val="0"/>
          <w:marRight w:val="0"/>
          <w:marTop w:val="0"/>
          <w:marBottom w:val="0"/>
          <w:divBdr>
            <w:top w:val="none" w:sz="0" w:space="0" w:color="auto"/>
            <w:left w:val="none" w:sz="0" w:space="0" w:color="auto"/>
            <w:bottom w:val="none" w:sz="0" w:space="0" w:color="auto"/>
            <w:right w:val="none" w:sz="0" w:space="0" w:color="auto"/>
          </w:divBdr>
        </w:div>
        <w:div w:id="1230724253">
          <w:marLeft w:val="0"/>
          <w:marRight w:val="0"/>
          <w:marTop w:val="0"/>
          <w:marBottom w:val="0"/>
          <w:divBdr>
            <w:top w:val="none" w:sz="0" w:space="0" w:color="auto"/>
            <w:left w:val="none" w:sz="0" w:space="0" w:color="auto"/>
            <w:bottom w:val="none" w:sz="0" w:space="0" w:color="auto"/>
            <w:right w:val="none" w:sz="0" w:space="0" w:color="auto"/>
          </w:divBdr>
        </w:div>
        <w:div w:id="505481916">
          <w:marLeft w:val="0"/>
          <w:marRight w:val="0"/>
          <w:marTop w:val="0"/>
          <w:marBottom w:val="0"/>
          <w:divBdr>
            <w:top w:val="none" w:sz="0" w:space="0" w:color="auto"/>
            <w:left w:val="none" w:sz="0" w:space="0" w:color="auto"/>
            <w:bottom w:val="none" w:sz="0" w:space="0" w:color="auto"/>
            <w:right w:val="none" w:sz="0" w:space="0" w:color="auto"/>
          </w:divBdr>
        </w:div>
        <w:div w:id="1290555003">
          <w:marLeft w:val="0"/>
          <w:marRight w:val="0"/>
          <w:marTop w:val="0"/>
          <w:marBottom w:val="0"/>
          <w:divBdr>
            <w:top w:val="none" w:sz="0" w:space="0" w:color="auto"/>
            <w:left w:val="none" w:sz="0" w:space="0" w:color="auto"/>
            <w:bottom w:val="none" w:sz="0" w:space="0" w:color="auto"/>
            <w:right w:val="none" w:sz="0" w:space="0" w:color="auto"/>
          </w:divBdr>
        </w:div>
        <w:div w:id="1741250692">
          <w:marLeft w:val="0"/>
          <w:marRight w:val="0"/>
          <w:marTop w:val="0"/>
          <w:marBottom w:val="0"/>
          <w:divBdr>
            <w:top w:val="none" w:sz="0" w:space="0" w:color="auto"/>
            <w:left w:val="none" w:sz="0" w:space="0" w:color="auto"/>
            <w:bottom w:val="none" w:sz="0" w:space="0" w:color="auto"/>
            <w:right w:val="none" w:sz="0" w:space="0" w:color="auto"/>
          </w:divBdr>
        </w:div>
        <w:div w:id="1469668549">
          <w:marLeft w:val="0"/>
          <w:marRight w:val="0"/>
          <w:marTop w:val="0"/>
          <w:marBottom w:val="0"/>
          <w:divBdr>
            <w:top w:val="none" w:sz="0" w:space="0" w:color="auto"/>
            <w:left w:val="none" w:sz="0" w:space="0" w:color="auto"/>
            <w:bottom w:val="none" w:sz="0" w:space="0" w:color="auto"/>
            <w:right w:val="none" w:sz="0" w:space="0" w:color="auto"/>
          </w:divBdr>
        </w:div>
        <w:div w:id="353193824">
          <w:marLeft w:val="0"/>
          <w:marRight w:val="0"/>
          <w:marTop w:val="0"/>
          <w:marBottom w:val="0"/>
          <w:divBdr>
            <w:top w:val="none" w:sz="0" w:space="0" w:color="auto"/>
            <w:left w:val="none" w:sz="0" w:space="0" w:color="auto"/>
            <w:bottom w:val="none" w:sz="0" w:space="0" w:color="auto"/>
            <w:right w:val="none" w:sz="0" w:space="0" w:color="auto"/>
          </w:divBdr>
        </w:div>
        <w:div w:id="883368949">
          <w:marLeft w:val="0"/>
          <w:marRight w:val="0"/>
          <w:marTop w:val="0"/>
          <w:marBottom w:val="0"/>
          <w:divBdr>
            <w:top w:val="none" w:sz="0" w:space="0" w:color="auto"/>
            <w:left w:val="none" w:sz="0" w:space="0" w:color="auto"/>
            <w:bottom w:val="none" w:sz="0" w:space="0" w:color="auto"/>
            <w:right w:val="none" w:sz="0" w:space="0" w:color="auto"/>
          </w:divBdr>
        </w:div>
      </w:divsChild>
    </w:div>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32866674">
      <w:bodyDiv w:val="1"/>
      <w:marLeft w:val="0"/>
      <w:marRight w:val="0"/>
      <w:marTop w:val="0"/>
      <w:marBottom w:val="0"/>
      <w:divBdr>
        <w:top w:val="none" w:sz="0" w:space="0" w:color="auto"/>
        <w:left w:val="none" w:sz="0" w:space="0" w:color="auto"/>
        <w:bottom w:val="none" w:sz="0" w:space="0" w:color="auto"/>
        <w:right w:val="none" w:sz="0" w:space="0" w:color="auto"/>
      </w:divBdr>
      <w:divsChild>
        <w:div w:id="1564951946">
          <w:marLeft w:val="0"/>
          <w:marRight w:val="0"/>
          <w:marTop w:val="0"/>
          <w:marBottom w:val="0"/>
          <w:divBdr>
            <w:top w:val="none" w:sz="0" w:space="0" w:color="auto"/>
            <w:left w:val="none" w:sz="0" w:space="0" w:color="auto"/>
            <w:bottom w:val="none" w:sz="0" w:space="0" w:color="auto"/>
            <w:right w:val="none" w:sz="0" w:space="0" w:color="auto"/>
          </w:divBdr>
        </w:div>
        <w:div w:id="1496724537">
          <w:marLeft w:val="0"/>
          <w:marRight w:val="0"/>
          <w:marTop w:val="0"/>
          <w:marBottom w:val="0"/>
          <w:divBdr>
            <w:top w:val="none" w:sz="0" w:space="0" w:color="auto"/>
            <w:left w:val="none" w:sz="0" w:space="0" w:color="auto"/>
            <w:bottom w:val="none" w:sz="0" w:space="0" w:color="auto"/>
            <w:right w:val="none" w:sz="0" w:space="0" w:color="auto"/>
          </w:divBdr>
        </w:div>
        <w:div w:id="408967063">
          <w:marLeft w:val="0"/>
          <w:marRight w:val="0"/>
          <w:marTop w:val="0"/>
          <w:marBottom w:val="0"/>
          <w:divBdr>
            <w:top w:val="none" w:sz="0" w:space="0" w:color="auto"/>
            <w:left w:val="none" w:sz="0" w:space="0" w:color="auto"/>
            <w:bottom w:val="none" w:sz="0" w:space="0" w:color="auto"/>
            <w:right w:val="none" w:sz="0" w:space="0" w:color="auto"/>
          </w:divBdr>
        </w:div>
        <w:div w:id="1569877443">
          <w:marLeft w:val="0"/>
          <w:marRight w:val="0"/>
          <w:marTop w:val="0"/>
          <w:marBottom w:val="0"/>
          <w:divBdr>
            <w:top w:val="none" w:sz="0" w:space="0" w:color="auto"/>
            <w:left w:val="none" w:sz="0" w:space="0" w:color="auto"/>
            <w:bottom w:val="none" w:sz="0" w:space="0" w:color="auto"/>
            <w:right w:val="none" w:sz="0" w:space="0" w:color="auto"/>
          </w:divBdr>
        </w:div>
        <w:div w:id="152376644">
          <w:marLeft w:val="0"/>
          <w:marRight w:val="0"/>
          <w:marTop w:val="0"/>
          <w:marBottom w:val="0"/>
          <w:divBdr>
            <w:top w:val="none" w:sz="0" w:space="0" w:color="auto"/>
            <w:left w:val="none" w:sz="0" w:space="0" w:color="auto"/>
            <w:bottom w:val="none" w:sz="0" w:space="0" w:color="auto"/>
            <w:right w:val="none" w:sz="0" w:space="0" w:color="auto"/>
          </w:divBdr>
        </w:div>
        <w:div w:id="1601718574">
          <w:marLeft w:val="0"/>
          <w:marRight w:val="0"/>
          <w:marTop w:val="0"/>
          <w:marBottom w:val="0"/>
          <w:divBdr>
            <w:top w:val="none" w:sz="0" w:space="0" w:color="auto"/>
            <w:left w:val="none" w:sz="0" w:space="0" w:color="auto"/>
            <w:bottom w:val="none" w:sz="0" w:space="0" w:color="auto"/>
            <w:right w:val="none" w:sz="0" w:space="0" w:color="auto"/>
          </w:divBdr>
        </w:div>
        <w:div w:id="53701511">
          <w:marLeft w:val="0"/>
          <w:marRight w:val="0"/>
          <w:marTop w:val="0"/>
          <w:marBottom w:val="0"/>
          <w:divBdr>
            <w:top w:val="none" w:sz="0" w:space="0" w:color="auto"/>
            <w:left w:val="none" w:sz="0" w:space="0" w:color="auto"/>
            <w:bottom w:val="none" w:sz="0" w:space="0" w:color="auto"/>
            <w:right w:val="none" w:sz="0" w:space="0" w:color="auto"/>
          </w:divBdr>
        </w:div>
        <w:div w:id="1015230367">
          <w:marLeft w:val="0"/>
          <w:marRight w:val="0"/>
          <w:marTop w:val="0"/>
          <w:marBottom w:val="0"/>
          <w:divBdr>
            <w:top w:val="none" w:sz="0" w:space="0" w:color="auto"/>
            <w:left w:val="none" w:sz="0" w:space="0" w:color="auto"/>
            <w:bottom w:val="none" w:sz="0" w:space="0" w:color="auto"/>
            <w:right w:val="none" w:sz="0" w:space="0" w:color="auto"/>
          </w:divBdr>
        </w:div>
      </w:divsChild>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03948430">
      <w:bodyDiv w:val="1"/>
      <w:marLeft w:val="0"/>
      <w:marRight w:val="0"/>
      <w:marTop w:val="0"/>
      <w:marBottom w:val="0"/>
      <w:divBdr>
        <w:top w:val="none" w:sz="0" w:space="0" w:color="auto"/>
        <w:left w:val="none" w:sz="0" w:space="0" w:color="auto"/>
        <w:bottom w:val="none" w:sz="0" w:space="0" w:color="auto"/>
        <w:right w:val="none" w:sz="0" w:space="0" w:color="auto"/>
      </w:divBdr>
    </w:div>
    <w:div w:id="223493900">
      <w:bodyDiv w:val="1"/>
      <w:marLeft w:val="0"/>
      <w:marRight w:val="0"/>
      <w:marTop w:val="0"/>
      <w:marBottom w:val="0"/>
      <w:divBdr>
        <w:top w:val="none" w:sz="0" w:space="0" w:color="auto"/>
        <w:left w:val="none" w:sz="0" w:space="0" w:color="auto"/>
        <w:bottom w:val="none" w:sz="0" w:space="0" w:color="auto"/>
        <w:right w:val="none" w:sz="0" w:space="0" w:color="auto"/>
      </w:divBdr>
      <w:divsChild>
        <w:div w:id="682971686">
          <w:marLeft w:val="0"/>
          <w:marRight w:val="0"/>
          <w:marTop w:val="0"/>
          <w:marBottom w:val="0"/>
          <w:divBdr>
            <w:top w:val="none" w:sz="0" w:space="0" w:color="auto"/>
            <w:left w:val="none" w:sz="0" w:space="0" w:color="auto"/>
            <w:bottom w:val="none" w:sz="0" w:space="0" w:color="auto"/>
            <w:right w:val="none" w:sz="0" w:space="0" w:color="auto"/>
          </w:divBdr>
        </w:div>
        <w:div w:id="268046804">
          <w:marLeft w:val="0"/>
          <w:marRight w:val="0"/>
          <w:marTop w:val="0"/>
          <w:marBottom w:val="0"/>
          <w:divBdr>
            <w:top w:val="none" w:sz="0" w:space="0" w:color="auto"/>
            <w:left w:val="none" w:sz="0" w:space="0" w:color="auto"/>
            <w:bottom w:val="none" w:sz="0" w:space="0" w:color="auto"/>
            <w:right w:val="none" w:sz="0" w:space="0" w:color="auto"/>
          </w:divBdr>
        </w:div>
        <w:div w:id="63264134">
          <w:marLeft w:val="0"/>
          <w:marRight w:val="0"/>
          <w:marTop w:val="0"/>
          <w:marBottom w:val="0"/>
          <w:divBdr>
            <w:top w:val="none" w:sz="0" w:space="0" w:color="auto"/>
            <w:left w:val="none" w:sz="0" w:space="0" w:color="auto"/>
            <w:bottom w:val="none" w:sz="0" w:space="0" w:color="auto"/>
            <w:right w:val="none" w:sz="0" w:space="0" w:color="auto"/>
          </w:divBdr>
        </w:div>
        <w:div w:id="368339639">
          <w:marLeft w:val="0"/>
          <w:marRight w:val="0"/>
          <w:marTop w:val="0"/>
          <w:marBottom w:val="0"/>
          <w:divBdr>
            <w:top w:val="none" w:sz="0" w:space="0" w:color="auto"/>
            <w:left w:val="none" w:sz="0" w:space="0" w:color="auto"/>
            <w:bottom w:val="none" w:sz="0" w:space="0" w:color="auto"/>
            <w:right w:val="none" w:sz="0" w:space="0" w:color="auto"/>
          </w:divBdr>
        </w:div>
        <w:div w:id="389228770">
          <w:marLeft w:val="0"/>
          <w:marRight w:val="0"/>
          <w:marTop w:val="0"/>
          <w:marBottom w:val="0"/>
          <w:divBdr>
            <w:top w:val="none" w:sz="0" w:space="0" w:color="auto"/>
            <w:left w:val="none" w:sz="0" w:space="0" w:color="auto"/>
            <w:bottom w:val="none" w:sz="0" w:space="0" w:color="auto"/>
            <w:right w:val="none" w:sz="0" w:space="0" w:color="auto"/>
          </w:divBdr>
        </w:div>
        <w:div w:id="155538676">
          <w:marLeft w:val="0"/>
          <w:marRight w:val="0"/>
          <w:marTop w:val="0"/>
          <w:marBottom w:val="0"/>
          <w:divBdr>
            <w:top w:val="none" w:sz="0" w:space="0" w:color="auto"/>
            <w:left w:val="none" w:sz="0" w:space="0" w:color="auto"/>
            <w:bottom w:val="none" w:sz="0" w:space="0" w:color="auto"/>
            <w:right w:val="none" w:sz="0" w:space="0" w:color="auto"/>
          </w:divBdr>
        </w:div>
        <w:div w:id="737241842">
          <w:marLeft w:val="0"/>
          <w:marRight w:val="0"/>
          <w:marTop w:val="0"/>
          <w:marBottom w:val="0"/>
          <w:divBdr>
            <w:top w:val="none" w:sz="0" w:space="0" w:color="auto"/>
            <w:left w:val="none" w:sz="0" w:space="0" w:color="auto"/>
            <w:bottom w:val="none" w:sz="0" w:space="0" w:color="auto"/>
            <w:right w:val="none" w:sz="0" w:space="0" w:color="auto"/>
          </w:divBdr>
        </w:div>
        <w:div w:id="2075934568">
          <w:marLeft w:val="0"/>
          <w:marRight w:val="0"/>
          <w:marTop w:val="0"/>
          <w:marBottom w:val="0"/>
          <w:divBdr>
            <w:top w:val="none" w:sz="0" w:space="0" w:color="auto"/>
            <w:left w:val="none" w:sz="0" w:space="0" w:color="auto"/>
            <w:bottom w:val="none" w:sz="0" w:space="0" w:color="auto"/>
            <w:right w:val="none" w:sz="0" w:space="0" w:color="auto"/>
          </w:divBdr>
        </w:div>
      </w:divsChild>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25266942">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4234461">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184056865">
      <w:bodyDiv w:val="1"/>
      <w:marLeft w:val="0"/>
      <w:marRight w:val="0"/>
      <w:marTop w:val="0"/>
      <w:marBottom w:val="0"/>
      <w:divBdr>
        <w:top w:val="none" w:sz="0" w:space="0" w:color="auto"/>
        <w:left w:val="none" w:sz="0" w:space="0" w:color="auto"/>
        <w:bottom w:val="none" w:sz="0" w:space="0" w:color="auto"/>
        <w:right w:val="none" w:sz="0" w:space="0" w:color="auto"/>
      </w:divBdr>
      <w:divsChild>
        <w:div w:id="23558462">
          <w:marLeft w:val="0"/>
          <w:marRight w:val="0"/>
          <w:marTop w:val="0"/>
          <w:marBottom w:val="0"/>
          <w:divBdr>
            <w:top w:val="none" w:sz="0" w:space="0" w:color="auto"/>
            <w:left w:val="none" w:sz="0" w:space="0" w:color="auto"/>
            <w:bottom w:val="none" w:sz="0" w:space="0" w:color="auto"/>
            <w:right w:val="none" w:sz="0" w:space="0" w:color="auto"/>
          </w:divBdr>
        </w:div>
        <w:div w:id="1807965077">
          <w:marLeft w:val="0"/>
          <w:marRight w:val="0"/>
          <w:marTop w:val="0"/>
          <w:marBottom w:val="0"/>
          <w:divBdr>
            <w:top w:val="none" w:sz="0" w:space="0" w:color="auto"/>
            <w:left w:val="none" w:sz="0" w:space="0" w:color="auto"/>
            <w:bottom w:val="none" w:sz="0" w:space="0" w:color="auto"/>
            <w:right w:val="none" w:sz="0" w:space="0" w:color="auto"/>
          </w:divBdr>
        </w:div>
        <w:div w:id="338048151">
          <w:marLeft w:val="0"/>
          <w:marRight w:val="0"/>
          <w:marTop w:val="0"/>
          <w:marBottom w:val="0"/>
          <w:divBdr>
            <w:top w:val="none" w:sz="0" w:space="0" w:color="auto"/>
            <w:left w:val="none" w:sz="0" w:space="0" w:color="auto"/>
            <w:bottom w:val="none" w:sz="0" w:space="0" w:color="auto"/>
            <w:right w:val="none" w:sz="0" w:space="0" w:color="auto"/>
          </w:divBdr>
        </w:div>
        <w:div w:id="218395778">
          <w:marLeft w:val="0"/>
          <w:marRight w:val="0"/>
          <w:marTop w:val="0"/>
          <w:marBottom w:val="0"/>
          <w:divBdr>
            <w:top w:val="none" w:sz="0" w:space="0" w:color="auto"/>
            <w:left w:val="none" w:sz="0" w:space="0" w:color="auto"/>
            <w:bottom w:val="none" w:sz="0" w:space="0" w:color="auto"/>
            <w:right w:val="none" w:sz="0" w:space="0" w:color="auto"/>
          </w:divBdr>
        </w:div>
        <w:div w:id="1274436892">
          <w:marLeft w:val="0"/>
          <w:marRight w:val="0"/>
          <w:marTop w:val="0"/>
          <w:marBottom w:val="0"/>
          <w:divBdr>
            <w:top w:val="none" w:sz="0" w:space="0" w:color="auto"/>
            <w:left w:val="none" w:sz="0" w:space="0" w:color="auto"/>
            <w:bottom w:val="none" w:sz="0" w:space="0" w:color="auto"/>
            <w:right w:val="none" w:sz="0" w:space="0" w:color="auto"/>
          </w:divBdr>
        </w:div>
        <w:div w:id="589461982">
          <w:marLeft w:val="0"/>
          <w:marRight w:val="0"/>
          <w:marTop w:val="0"/>
          <w:marBottom w:val="0"/>
          <w:divBdr>
            <w:top w:val="none" w:sz="0" w:space="0" w:color="auto"/>
            <w:left w:val="none" w:sz="0" w:space="0" w:color="auto"/>
            <w:bottom w:val="none" w:sz="0" w:space="0" w:color="auto"/>
            <w:right w:val="none" w:sz="0" w:space="0" w:color="auto"/>
          </w:divBdr>
        </w:div>
        <w:div w:id="1824813637">
          <w:marLeft w:val="0"/>
          <w:marRight w:val="0"/>
          <w:marTop w:val="0"/>
          <w:marBottom w:val="0"/>
          <w:divBdr>
            <w:top w:val="none" w:sz="0" w:space="0" w:color="auto"/>
            <w:left w:val="none" w:sz="0" w:space="0" w:color="auto"/>
            <w:bottom w:val="none" w:sz="0" w:space="0" w:color="auto"/>
            <w:right w:val="none" w:sz="0" w:space="0" w:color="auto"/>
          </w:divBdr>
        </w:div>
        <w:div w:id="1500735217">
          <w:marLeft w:val="0"/>
          <w:marRight w:val="0"/>
          <w:marTop w:val="0"/>
          <w:marBottom w:val="0"/>
          <w:divBdr>
            <w:top w:val="none" w:sz="0" w:space="0" w:color="auto"/>
            <w:left w:val="none" w:sz="0" w:space="0" w:color="auto"/>
            <w:bottom w:val="none" w:sz="0" w:space="0" w:color="auto"/>
            <w:right w:val="none" w:sz="0" w:space="0" w:color="auto"/>
          </w:divBdr>
        </w:div>
        <w:div w:id="1382905799">
          <w:marLeft w:val="0"/>
          <w:marRight w:val="0"/>
          <w:marTop w:val="0"/>
          <w:marBottom w:val="0"/>
          <w:divBdr>
            <w:top w:val="none" w:sz="0" w:space="0" w:color="auto"/>
            <w:left w:val="none" w:sz="0" w:space="0" w:color="auto"/>
            <w:bottom w:val="none" w:sz="0" w:space="0" w:color="auto"/>
            <w:right w:val="none" w:sz="0" w:space="0" w:color="auto"/>
          </w:divBdr>
        </w:div>
        <w:div w:id="1255893458">
          <w:marLeft w:val="0"/>
          <w:marRight w:val="0"/>
          <w:marTop w:val="0"/>
          <w:marBottom w:val="0"/>
          <w:divBdr>
            <w:top w:val="none" w:sz="0" w:space="0" w:color="auto"/>
            <w:left w:val="none" w:sz="0" w:space="0" w:color="auto"/>
            <w:bottom w:val="none" w:sz="0" w:space="0" w:color="auto"/>
            <w:right w:val="none" w:sz="0" w:space="0" w:color="auto"/>
          </w:divBdr>
        </w:div>
        <w:div w:id="1328091581">
          <w:marLeft w:val="0"/>
          <w:marRight w:val="0"/>
          <w:marTop w:val="0"/>
          <w:marBottom w:val="0"/>
          <w:divBdr>
            <w:top w:val="none" w:sz="0" w:space="0" w:color="auto"/>
            <w:left w:val="none" w:sz="0" w:space="0" w:color="auto"/>
            <w:bottom w:val="none" w:sz="0" w:space="0" w:color="auto"/>
            <w:right w:val="none" w:sz="0" w:space="0" w:color="auto"/>
          </w:divBdr>
        </w:div>
        <w:div w:id="504634060">
          <w:marLeft w:val="0"/>
          <w:marRight w:val="0"/>
          <w:marTop w:val="0"/>
          <w:marBottom w:val="0"/>
          <w:divBdr>
            <w:top w:val="none" w:sz="0" w:space="0" w:color="auto"/>
            <w:left w:val="none" w:sz="0" w:space="0" w:color="auto"/>
            <w:bottom w:val="none" w:sz="0" w:space="0" w:color="auto"/>
            <w:right w:val="none" w:sz="0" w:space="0" w:color="auto"/>
          </w:divBdr>
        </w:div>
        <w:div w:id="193621381">
          <w:marLeft w:val="0"/>
          <w:marRight w:val="0"/>
          <w:marTop w:val="0"/>
          <w:marBottom w:val="0"/>
          <w:divBdr>
            <w:top w:val="none" w:sz="0" w:space="0" w:color="auto"/>
            <w:left w:val="none" w:sz="0" w:space="0" w:color="auto"/>
            <w:bottom w:val="none" w:sz="0" w:space="0" w:color="auto"/>
            <w:right w:val="none" w:sz="0" w:space="0" w:color="auto"/>
          </w:divBdr>
        </w:div>
        <w:div w:id="726224136">
          <w:marLeft w:val="0"/>
          <w:marRight w:val="0"/>
          <w:marTop w:val="0"/>
          <w:marBottom w:val="0"/>
          <w:divBdr>
            <w:top w:val="none" w:sz="0" w:space="0" w:color="auto"/>
            <w:left w:val="none" w:sz="0" w:space="0" w:color="auto"/>
            <w:bottom w:val="none" w:sz="0" w:space="0" w:color="auto"/>
            <w:right w:val="none" w:sz="0" w:space="0" w:color="auto"/>
          </w:divBdr>
        </w:div>
      </w:divsChild>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34890069">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package" Target="embeddings/Microsoft_PowerPoint_Slide1.sldx"/><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Lop18</b:Tag>
    <b:SourceType>ArticleInAPeriodical</b:SourceType>
    <b:Guid>{5115B457-45A9-4F8A-8FEF-555BC1CB76AA}</b:Guid>
    <b:Title>Microscopic Traffic Simulation using SUMO</b:Title>
    <b:Year>2018</b:Year>
    <b:Author>
      <b:Author>
        <b:NameList>
          <b:Person>
            <b:Last>Lopez</b:Last>
            <b:First>P.</b:First>
            <b:Middle>A., Behrisch, M., Bieker-Walz, L., Erdmann, J., Flötteröd, Y.-P., Hilbrich, R., … Wießner, E.</b:Middle>
          </b:Person>
        </b:NameList>
      </b:Author>
    </b:Author>
    <b:PeriodicalTitle>21st International Conference on Intelligent Transportation Systems (ITSC)</b:PeriodicalTitle>
    <b:Pages>2575–2582</b:Pages>
    <b:RefOrder>8</b:RefOrder>
  </b:Source>
  <b:Source>
    <b:Tag>Mer13</b:Tag>
    <b:SourceType>ConferenceProceedings</b:SourceType>
    <b:Guid>{C57B6A81-7C63-4438-AD7A-2ED59E4B9D23}</b:Guid>
    <b:Title>The International Wildfire Simulation Training Project: 3D serious game-based training and exercising of wildfire response professionals</b:Title>
    <b:Year>2013</b:Year>
    <b:City>Vale of Glamorgan</b:City>
    <b:ConferenceName>UK Wildfire Conference 2013</b:ConferenceName>
    <b:LCID>en-GB</b:LCID>
    <b:Author>
      <b:Author>
        <b:NameList>
          <b:Person>
            <b:Last>Meresse</b:Last>
            <b:First>Philippe,</b:First>
            <b:Middle>Turpin, Eric, Boosman, Martijn, Van Campen, Steven</b:Middle>
          </b:Person>
        </b:NameList>
      </b:Author>
    </b:Author>
    <b:RefOrder>7</b:RefOrder>
  </b:Source>
  <b:Source>
    <b:Tag>Bar17</b:Tag>
    <b:SourceType>ArticleInAPeriodical</b:SourceType>
    <b:Guid>{4ACC5DF5-BF22-4C2D-A67A-BA390BF88673}</b:Guid>
    <b:Title>Comparison of Simulators Used for Education and Practical Training of the Critical Infrastructure Staff</b:Title>
    <b:Pages>279-293</b:Pages>
    <b:Year>2017</b:Year>
    <b:Author>
      <b:Author>
        <b:NameList>
          <b:Person>
            <b:Last>Barta</b:Last>
            <b:First>Jiri</b:First>
          </b:Person>
        </b:NameList>
      </b:Author>
    </b:Author>
    <b:PeriodicalTitle>E-learning (vol 9): Effective Development of Teachers’ Skills in the Area of ICT and E-learning</b:PeriodicalTitle>
    <b:RefOrder>6</b:RefOrder>
  </b:Source>
  <b:Source>
    <b:Tag>Lam15</b:Tag>
    <b:SourceType>ConferenceProceedings</b:SourceType>
    <b:Guid>{6E5C0D26-5A7F-4570-9E45-7C32A75F3E0C}</b:Guid>
    <b:Title>Introspect Model: Competency Assessment in the Virtual World</b:Title>
    <b:Year>2015</b:Year>
    <b:Author>
      <b:Author>
        <b:NameList>
          <b:Person>
            <b:Last>Lamb</b:Last>
            <b:First>Katherine,</b:First>
            <b:Middle>Booseman, Martijn, Davies, Jim</b:Middle>
          </b:Person>
        </b:NameList>
      </b:Author>
    </b:Author>
    <b:ConferenceName>Proceedings of the ISCRAM 2015</b:ConferenceName>
    <b:City>Kristiansand</b:City>
    <b:RefOrder>5</b:RefOrder>
  </b:Source>
  <b:Source>
    <b:Tag>XVR19</b:Tag>
    <b:SourceType>InternetSite</b:SourceType>
    <b:Guid>{63C428CD-678E-45E4-BAB0-FF938DFCF71B}</b:Guid>
    <b:Title>XVR simulation</b:Title>
    <b:Year>2019</b:Year>
    <b:Month>04</b:Month>
    <b:Day>30</b:Day>
    <b:Author>
      <b:Author>
        <b:NameList>
          <b:Person>
            <b:Last>XVR</b:Last>
          </b:Person>
        </b:NameList>
      </b:Author>
    </b:Author>
    <b:URL>https://www.xvrsim.com/en/</b:URL>
    <b:LCID>en-GB</b:LCID>
    <b:RefOrder>4</b:RefOrder>
  </b:Source>
  <b:Source>
    <b:Tag>Nav15</b:Tag>
    <b:SourceType>ConferenceProceedings</b:SourceType>
    <b:Guid>{FCCF4F45-D268-4311-8E69-92AB04188F11}</b:Guid>
    <b:Author>
      <b:Author>
        <b:NameList>
          <b:Person>
            <b:Last>Navarro</b:Last>
            <b:First>Laurent,</b:First>
            <b:Middle>Flacher, Fabien, Meyer, Christophe</b:Middle>
          </b:Person>
        </b:NameList>
      </b:Author>
    </b:Author>
    <b:Title>SE-Star: A Large-Scale Human Behavior Simulation for Planning, Decision-Making and Training </b:Title>
    <b:Year>2015</b:Year>
    <b:ConferenceName>Proceedings of the AAMAS 2015</b:ConferenceName>
    <b:City>Istanbul</b:City>
    <b:RefOrder>3</b:RefOrder>
  </b:Source>
  <b:Source>
    <b:Tag>Dri191</b:Tag>
    <b:SourceType>InternetSite</b:SourceType>
    <b:Guid>{E4F9B718-4C05-428F-9212-030558ADB289}</b:Guid>
    <b:Title>copper</b:Title>
    <b:Year>2019</b:Year>
    <b:Author>
      <b:Author>
        <b:NameList>
          <b:Person>
            <b:Last>Driver+</b:Last>
          </b:Person>
        </b:NameList>
      </b:Author>
    </b:Author>
    <b:URL>https://github.com/DRIVER-EU/copper</b:URL>
    <b:RefOrder>11</b:RefOrder>
  </b:Source>
  <b:Source>
    <b:Tag>Dri192</b:Tag>
    <b:SourceType>InternetSite</b:SourceType>
    <b:Guid>{8DBC4D0E-98AB-45B0-B604-53335AD24504}</b:Guid>
    <b:Author>
      <b:Author>
        <b:NameList>
          <b:Person>
            <b:Last>Driver+</b:Last>
          </b:Person>
        </b:NameList>
      </b:Author>
    </b:Author>
    <b:Title>sumo-connector</b:Title>
    <b:Year>2019</b:Year>
    <b:URL>https://github.com/DRIVER-EU/sumo-connector</b:URL>
    <b:RefOrder>10</b:RefOrder>
  </b:Source>
  <b:Source>
    <b:Tag>SUM19</b:Tag>
    <b:SourceType>InternetSite</b:SourceType>
    <b:Guid>{D3AFDBE5-56D4-44C8-A8E9-E6A3D9C006D5}</b:Guid>
    <b:Title>TraCI</b:Title>
    <b:Year>2019</b:Year>
    <b:Author>
      <b:Author>
        <b:NameList>
          <b:Person>
            <b:Last>SUMO</b:Last>
          </b:Person>
        </b:NameList>
      </b:Author>
    </b:Author>
    <b:URL>https://sumo.dlr.de/wiki/TraCI</b:URL>
    <b:RefOrder>9</b:RefOrder>
  </b:Source>
  <b:Source>
    <b:Tag>Dri19</b:Tag>
    <b:SourceType>InternetSite</b:SourceType>
    <b:Guid>{5564CA4E-95C4-45EA-AA0B-9E068D24375E}</b:Guid>
    <b:Author>
      <b:Author>
        <b:NameList>
          <b:Person>
            <b:Last>Driver+</b:Last>
          </b:Person>
        </b:NameList>
      </b:Author>
    </b:Author>
    <b:Title>Driver+ project</b:Title>
    <b:Year>2019</b:Year>
    <b:URL>https://www.driver-project.eu/driver-project/</b:URL>
    <b:RefOrder>1</b:RefOrder>
  </b:Source>
  <b:Source>
    <b:Tag>Dri193</b:Tag>
    <b:SourceType>InternetSite</b:SourceType>
    <b:Guid>{332953B2-261E-46C1-8024-7FF332C3B8A5}</b:Guid>
    <b:Author>
      <b:Author>
        <b:NameList>
          <b:Person>
            <b:Last>Driver+</b:Last>
          </b:Person>
        </b:NameList>
      </b:Author>
    </b:Author>
    <b:Title>Driver-EU</b:Title>
    <b:Year>2019</b:Year>
    <b:URL>https://github.com/DRIVER-EU</b:URL>
    <b:RefOrder>12</b:RefOrder>
  </b:Source>
</b:Sources>
</file>

<file path=customXml/itemProps1.xml><?xml version="1.0" encoding="utf-8"?>
<ds:datastoreItem xmlns:ds="http://schemas.openxmlformats.org/officeDocument/2006/customXml" ds:itemID="{03C2B934-FC57-4268-B8F8-7FFC151B5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3608</Words>
  <Characters>22733</Characters>
  <Application>Microsoft Office Word</Application>
  <DocSecurity>0</DocSecurity>
  <Lines>189</Lines>
  <Paragraphs>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26289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2019-03-11T14:32:00Z</dcterms:created>
  <dcterms:modified xsi:type="dcterms:W3CDTF">2019-05-01T20:26:00Z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